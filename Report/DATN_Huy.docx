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thickThinSmallGap" w:sz="24" w:space="0" w:color="auto"/>
        </w:tblBorders>
        <w:tblLook w:val="01E0" w:firstRow="1" w:lastRow="1" w:firstColumn="1" w:lastColumn="1" w:noHBand="0" w:noVBand="0"/>
      </w:tblPr>
      <w:tblGrid>
        <w:gridCol w:w="9288"/>
      </w:tblGrid>
      <w:tr w:rsidR="00E158E3" w:rsidRPr="00837E5F" w14:paraId="05ED8EA5" w14:textId="77777777">
        <w:trPr>
          <w:trHeight w:val="14134"/>
        </w:trPr>
        <w:tc>
          <w:tcPr>
            <w:tcW w:w="9288" w:type="dxa"/>
          </w:tcPr>
          <w:p w14:paraId="3ED81CA7" w14:textId="77777777" w:rsidR="00E158E3" w:rsidRPr="00837E5F" w:rsidRDefault="00E158E3">
            <w:pPr>
              <w:spacing w:line="240" w:lineRule="auto"/>
              <w:jc w:val="center"/>
              <w:rPr>
                <w:color w:val="000000" w:themeColor="text1"/>
              </w:rPr>
            </w:pPr>
            <w:r w:rsidRPr="00837E5F">
              <w:rPr>
                <w:color w:val="000000" w:themeColor="text1"/>
              </w:rPr>
              <w:br w:type="page"/>
              <w:t>TRƯỜNG ĐẠI HỌC BÁCH KHOA HÀ NỘI</w:t>
            </w:r>
          </w:p>
          <w:p w14:paraId="03D01953" w14:textId="77777777" w:rsidR="00E158E3" w:rsidRPr="00837E5F" w:rsidRDefault="00E158E3">
            <w:pPr>
              <w:spacing w:line="240" w:lineRule="auto"/>
              <w:jc w:val="center"/>
              <w:rPr>
                <w:b/>
                <w:color w:val="000000" w:themeColor="text1"/>
                <w:sz w:val="32"/>
                <w:szCs w:val="32"/>
              </w:rPr>
            </w:pPr>
            <w:r>
              <w:rPr>
                <w:b/>
                <w:color w:val="000000" w:themeColor="text1"/>
                <w:sz w:val="32"/>
                <w:szCs w:val="32"/>
              </w:rPr>
              <w:t>TRƯỜNG</w:t>
            </w:r>
            <w:r w:rsidRPr="00837E5F">
              <w:rPr>
                <w:b/>
                <w:color w:val="000000" w:themeColor="text1"/>
                <w:sz w:val="32"/>
                <w:szCs w:val="32"/>
              </w:rPr>
              <w:t xml:space="preserve"> ĐIỆ</w:t>
            </w:r>
            <w:r>
              <w:rPr>
                <w:b/>
                <w:color w:val="000000" w:themeColor="text1"/>
                <w:sz w:val="32"/>
                <w:szCs w:val="32"/>
              </w:rPr>
              <w:t xml:space="preserve">N – ĐIỆN TỬ </w:t>
            </w:r>
          </w:p>
          <w:p w14:paraId="616832C8" w14:textId="77777777" w:rsidR="00E158E3" w:rsidRPr="00837E5F" w:rsidRDefault="00E158E3">
            <w:pPr>
              <w:rPr>
                <w:color w:val="000000" w:themeColor="text1"/>
              </w:rPr>
            </w:pPr>
          </w:p>
          <w:p w14:paraId="7571143F" w14:textId="77777777" w:rsidR="00E158E3" w:rsidRPr="00837E5F" w:rsidRDefault="00E158E3">
            <w:pPr>
              <w:jc w:val="center"/>
              <w:rPr>
                <w:color w:val="000000" w:themeColor="text1"/>
              </w:rPr>
            </w:pPr>
            <w:r w:rsidRPr="00837E5F">
              <w:rPr>
                <w:noProof/>
                <w:color w:val="000000" w:themeColor="text1"/>
                <w:lang w:val="vi-VN" w:eastAsia="vi-VN"/>
              </w:rPr>
              <w:drawing>
                <wp:inline distT="0" distB="0" distL="0" distR="0" wp14:anchorId="2D098D9B" wp14:editId="628A2BF4">
                  <wp:extent cx="998860" cy="1476375"/>
                  <wp:effectExtent l="0" t="0" r="0" b="0"/>
                  <wp:docPr id="1364930680" name="Picture 1364930680"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1018057" cy="1504749"/>
                          </a:xfrm>
                          <a:prstGeom prst="rect">
                            <a:avLst/>
                          </a:prstGeom>
                          <a:noFill/>
                          <a:ln w="9525">
                            <a:noFill/>
                            <a:miter lim="800000"/>
                            <a:headEnd/>
                            <a:tailEnd/>
                          </a:ln>
                        </pic:spPr>
                      </pic:pic>
                    </a:graphicData>
                  </a:graphic>
                </wp:inline>
              </w:drawing>
            </w:r>
          </w:p>
          <w:p w14:paraId="0E229CD1" w14:textId="77777777" w:rsidR="00E158E3" w:rsidRPr="00837E5F" w:rsidRDefault="00E158E3">
            <w:pPr>
              <w:rPr>
                <w:color w:val="000000" w:themeColor="text1"/>
              </w:rPr>
            </w:pPr>
          </w:p>
          <w:p w14:paraId="60E6AF01" w14:textId="77777777" w:rsidR="00E158E3" w:rsidRPr="00837E5F" w:rsidRDefault="00E158E3">
            <w:pPr>
              <w:jc w:val="center"/>
              <w:rPr>
                <w:color w:val="000000" w:themeColor="text1"/>
                <w:sz w:val="48"/>
                <w:szCs w:val="48"/>
              </w:rPr>
            </w:pPr>
            <w:r w:rsidRPr="00837E5F">
              <w:rPr>
                <w:color w:val="000000" w:themeColor="text1"/>
                <w:sz w:val="48"/>
                <w:szCs w:val="48"/>
              </w:rPr>
              <w:t>ĐỒ ÁN</w:t>
            </w:r>
          </w:p>
          <w:p w14:paraId="0CD4923B" w14:textId="77777777" w:rsidR="00E158E3" w:rsidRPr="00697F38" w:rsidRDefault="00E158E3">
            <w:pPr>
              <w:jc w:val="center"/>
              <w:rPr>
                <w:b/>
                <w:color w:val="000000" w:themeColor="text1"/>
                <w:sz w:val="64"/>
                <w:szCs w:val="64"/>
              </w:rPr>
            </w:pPr>
            <w:r w:rsidRPr="00837E5F">
              <w:rPr>
                <w:b/>
                <w:color w:val="000000" w:themeColor="text1"/>
                <w:sz w:val="64"/>
                <w:szCs w:val="64"/>
              </w:rPr>
              <w:t>TỐT NGHIỆP ĐẠI HỌC</w:t>
            </w:r>
          </w:p>
          <w:p w14:paraId="51FAA53E" w14:textId="77777777" w:rsidR="00E158E3" w:rsidRPr="00837E5F" w:rsidRDefault="00E158E3">
            <w:pPr>
              <w:rPr>
                <w:color w:val="000000" w:themeColor="text1"/>
              </w:rPr>
            </w:pPr>
          </w:p>
          <w:p w14:paraId="17A22420" w14:textId="77777777" w:rsidR="00E158E3" w:rsidRPr="00837E5F" w:rsidRDefault="00E158E3">
            <w:pPr>
              <w:rPr>
                <w:b/>
                <w:color w:val="000000" w:themeColor="text1"/>
                <w:sz w:val="28"/>
                <w:szCs w:val="28"/>
              </w:rPr>
            </w:pPr>
            <w:r w:rsidRPr="00837E5F">
              <w:rPr>
                <w:b/>
                <w:color w:val="000000" w:themeColor="text1"/>
                <w:sz w:val="28"/>
                <w:szCs w:val="28"/>
              </w:rPr>
              <w:t>Đề tài:</w:t>
            </w:r>
          </w:p>
          <w:p w14:paraId="5CD68E3F" w14:textId="66534EEE" w:rsidR="00A66301" w:rsidRDefault="004125F6" w:rsidP="00A66301">
            <w:pPr>
              <w:pStyle w:val="Subtitle"/>
              <w:spacing w:before="0"/>
              <w:rPr>
                <w:b/>
                <w:sz w:val="46"/>
                <w:szCs w:val="46"/>
              </w:rPr>
            </w:pPr>
            <w:r>
              <w:rPr>
                <w:b/>
                <w:sz w:val="46"/>
                <w:szCs w:val="46"/>
              </w:rPr>
              <w:t>PHÂN LOẠI THỰC VẬT TỪ HÌNH ẢNH HẠT PHẤN SỬ DỤNG MẠNG NƠ_RON TÍCH</w:t>
            </w:r>
            <w:r w:rsidR="00EC39EC">
              <w:rPr>
                <w:b/>
                <w:sz w:val="46"/>
                <w:szCs w:val="46"/>
              </w:rPr>
              <w:t xml:space="preserve"> CHẬP</w:t>
            </w:r>
          </w:p>
          <w:p w14:paraId="2B6F785B" w14:textId="77777777" w:rsidR="00E158E3" w:rsidRPr="004269F3" w:rsidRDefault="00E158E3">
            <w:pPr>
              <w:rPr>
                <w:color w:val="000000" w:themeColor="text1"/>
                <w:lang w:val="vi-VN"/>
              </w:rPr>
            </w:pPr>
          </w:p>
          <w:p w14:paraId="6E69065C" w14:textId="77777777" w:rsidR="00E158E3" w:rsidRDefault="00E158E3">
            <w:pPr>
              <w:rPr>
                <w:color w:val="000000" w:themeColor="text1"/>
              </w:rPr>
            </w:pPr>
          </w:p>
          <w:p w14:paraId="4E25E651" w14:textId="77777777" w:rsidR="00E158E3" w:rsidRPr="00837E5F" w:rsidRDefault="00E158E3">
            <w:pPr>
              <w:rPr>
                <w:color w:val="000000" w:themeColor="text1"/>
              </w:rPr>
            </w:pPr>
          </w:p>
          <w:p w14:paraId="1F0184AC" w14:textId="3C88AB23" w:rsidR="00E158E3" w:rsidRPr="00263401" w:rsidRDefault="00E158E3">
            <w:pPr>
              <w:rPr>
                <w:color w:val="000000" w:themeColor="text1"/>
                <w:sz w:val="28"/>
                <w:szCs w:val="28"/>
                <w:lang w:val="vi-VN"/>
              </w:rPr>
            </w:pPr>
            <w:r w:rsidRPr="00837E5F">
              <w:rPr>
                <w:color w:val="000000" w:themeColor="text1"/>
                <w:sz w:val="28"/>
                <w:szCs w:val="28"/>
              </w:rPr>
              <w:tab/>
            </w:r>
            <w:r w:rsidRPr="00837E5F">
              <w:rPr>
                <w:color w:val="000000" w:themeColor="text1"/>
                <w:sz w:val="28"/>
                <w:szCs w:val="28"/>
              </w:rPr>
              <w:tab/>
              <w:t>Sinh viên thực hiện:</w:t>
            </w:r>
            <w:r w:rsidRPr="00837E5F">
              <w:rPr>
                <w:color w:val="000000" w:themeColor="text1"/>
                <w:sz w:val="28"/>
                <w:szCs w:val="28"/>
              </w:rPr>
              <w:tab/>
            </w:r>
            <w:r>
              <w:rPr>
                <w:color w:val="000000" w:themeColor="text1"/>
                <w:sz w:val="28"/>
                <w:szCs w:val="28"/>
              </w:rPr>
              <w:t xml:space="preserve"> PHẠM ĐỨC HUY</w:t>
            </w:r>
          </w:p>
          <w:p w14:paraId="184B8CC2" w14:textId="3AE2B285" w:rsidR="00E158E3" w:rsidRPr="00837E5F" w:rsidRDefault="00E158E3">
            <w:pPr>
              <w:rPr>
                <w:color w:val="000000" w:themeColor="text1"/>
                <w:sz w:val="28"/>
                <w:szCs w:val="28"/>
              </w:rPr>
            </w:pPr>
            <w:r w:rsidRPr="00837E5F">
              <w:rPr>
                <w:color w:val="000000" w:themeColor="text1"/>
                <w:sz w:val="28"/>
                <w:szCs w:val="28"/>
              </w:rPr>
              <w:tab/>
            </w:r>
            <w:r w:rsidRPr="00837E5F">
              <w:rPr>
                <w:color w:val="000000" w:themeColor="text1"/>
                <w:sz w:val="28"/>
                <w:szCs w:val="28"/>
              </w:rPr>
              <w:tab/>
            </w:r>
            <w:r w:rsidRPr="00837E5F">
              <w:rPr>
                <w:color w:val="000000" w:themeColor="text1"/>
                <w:sz w:val="28"/>
                <w:szCs w:val="28"/>
              </w:rPr>
              <w:tab/>
            </w:r>
            <w:r w:rsidRPr="00837E5F">
              <w:rPr>
                <w:color w:val="000000" w:themeColor="text1"/>
                <w:sz w:val="28"/>
                <w:szCs w:val="28"/>
              </w:rPr>
              <w:tab/>
            </w:r>
            <w:r w:rsidRPr="00837E5F">
              <w:rPr>
                <w:color w:val="000000" w:themeColor="text1"/>
                <w:sz w:val="28"/>
                <w:szCs w:val="28"/>
              </w:rPr>
              <w:tab/>
            </w:r>
            <w:r w:rsidRPr="00837E5F">
              <w:rPr>
                <w:color w:val="000000" w:themeColor="text1"/>
                <w:sz w:val="28"/>
                <w:szCs w:val="28"/>
              </w:rPr>
              <w:tab/>
            </w:r>
            <w:r w:rsidR="00DD68F1">
              <w:rPr>
                <w:color w:val="000000" w:themeColor="text1"/>
                <w:sz w:val="28"/>
                <w:szCs w:val="28"/>
              </w:rPr>
              <w:t xml:space="preserve"> </w:t>
            </w:r>
            <w:r w:rsidRPr="00837E5F">
              <w:rPr>
                <w:color w:val="000000" w:themeColor="text1"/>
                <w:sz w:val="28"/>
                <w:szCs w:val="28"/>
              </w:rPr>
              <w:t xml:space="preserve">Lớp </w:t>
            </w:r>
            <w:r>
              <w:rPr>
                <w:color w:val="000000" w:themeColor="text1"/>
                <w:sz w:val="28"/>
                <w:szCs w:val="28"/>
              </w:rPr>
              <w:t>ET</w:t>
            </w:r>
            <w:r w:rsidR="0034462E">
              <w:rPr>
                <w:color w:val="000000" w:themeColor="text1"/>
                <w:sz w:val="28"/>
                <w:szCs w:val="28"/>
              </w:rPr>
              <w:t>1</w:t>
            </w:r>
            <w:r>
              <w:rPr>
                <w:color w:val="000000" w:themeColor="text1"/>
                <w:sz w:val="28"/>
                <w:szCs w:val="28"/>
                <w:lang w:val="vi-VN"/>
              </w:rPr>
              <w:t>-</w:t>
            </w:r>
            <w:r w:rsidR="0034462E">
              <w:rPr>
                <w:color w:val="000000" w:themeColor="text1"/>
                <w:sz w:val="28"/>
                <w:szCs w:val="28"/>
                <w:lang w:val="vi-VN"/>
              </w:rPr>
              <w:t>02</w:t>
            </w:r>
            <w:r w:rsidRPr="00837E5F">
              <w:rPr>
                <w:color w:val="000000" w:themeColor="text1"/>
                <w:sz w:val="28"/>
                <w:szCs w:val="28"/>
              </w:rPr>
              <w:t xml:space="preserve"> – </w:t>
            </w:r>
            <w:r>
              <w:rPr>
                <w:color w:val="000000" w:themeColor="text1"/>
                <w:sz w:val="28"/>
                <w:szCs w:val="28"/>
              </w:rPr>
              <w:t>K64</w:t>
            </w:r>
          </w:p>
          <w:p w14:paraId="2563B2E3" w14:textId="25D7B50D" w:rsidR="00E158E3" w:rsidRPr="00263401" w:rsidRDefault="00E158E3">
            <w:pPr>
              <w:rPr>
                <w:color w:val="000000" w:themeColor="text1"/>
                <w:sz w:val="28"/>
                <w:szCs w:val="28"/>
                <w:lang w:val="vi-VN"/>
              </w:rPr>
            </w:pPr>
            <w:r w:rsidRPr="00837E5F">
              <w:rPr>
                <w:color w:val="000000" w:themeColor="text1"/>
                <w:sz w:val="28"/>
                <w:szCs w:val="28"/>
              </w:rPr>
              <w:tab/>
            </w:r>
            <w:r w:rsidRPr="00837E5F">
              <w:rPr>
                <w:color w:val="000000" w:themeColor="text1"/>
                <w:sz w:val="28"/>
                <w:szCs w:val="28"/>
              </w:rPr>
              <w:tab/>
              <w:t>Giảng viên hướng dẫn:</w:t>
            </w:r>
            <w:r w:rsidRPr="00837E5F">
              <w:rPr>
                <w:color w:val="000000" w:themeColor="text1"/>
                <w:sz w:val="28"/>
                <w:szCs w:val="28"/>
              </w:rPr>
              <w:tab/>
            </w:r>
            <w:r>
              <w:rPr>
                <w:color w:val="000000" w:themeColor="text1"/>
                <w:sz w:val="28"/>
                <w:szCs w:val="28"/>
              </w:rPr>
              <w:t xml:space="preserve"> PGS.TS.VŨ HẢI</w:t>
            </w:r>
          </w:p>
          <w:p w14:paraId="7CD28215" w14:textId="77777777" w:rsidR="00E158E3" w:rsidRPr="00837E5F" w:rsidRDefault="00E158E3">
            <w:pPr>
              <w:rPr>
                <w:color w:val="000000" w:themeColor="text1"/>
                <w:sz w:val="28"/>
                <w:szCs w:val="28"/>
                <w:lang w:val="de-DE"/>
              </w:rPr>
            </w:pPr>
          </w:p>
          <w:p w14:paraId="32D554BE" w14:textId="77777777" w:rsidR="00E158E3" w:rsidRDefault="00E158E3">
            <w:pPr>
              <w:rPr>
                <w:color w:val="000000" w:themeColor="text1"/>
                <w:sz w:val="28"/>
                <w:szCs w:val="28"/>
                <w:lang w:val="de-DE"/>
              </w:rPr>
            </w:pPr>
          </w:p>
          <w:p w14:paraId="3D20D344" w14:textId="77777777" w:rsidR="00E158E3" w:rsidRDefault="00E158E3">
            <w:pPr>
              <w:rPr>
                <w:color w:val="000000" w:themeColor="text1"/>
                <w:sz w:val="28"/>
                <w:szCs w:val="28"/>
                <w:lang w:val="de-DE"/>
              </w:rPr>
            </w:pPr>
          </w:p>
          <w:p w14:paraId="02AA2D22" w14:textId="77777777" w:rsidR="00AA4B40" w:rsidRDefault="00AA4B40">
            <w:pPr>
              <w:rPr>
                <w:color w:val="000000" w:themeColor="text1"/>
                <w:sz w:val="28"/>
                <w:szCs w:val="28"/>
                <w:lang w:val="de-DE"/>
              </w:rPr>
            </w:pPr>
          </w:p>
          <w:p w14:paraId="614B59D2" w14:textId="77777777" w:rsidR="00AA4B40" w:rsidRDefault="00AA4B40">
            <w:pPr>
              <w:rPr>
                <w:color w:val="000000" w:themeColor="text1"/>
                <w:sz w:val="28"/>
                <w:szCs w:val="28"/>
                <w:lang w:val="de-DE"/>
              </w:rPr>
            </w:pPr>
          </w:p>
          <w:p w14:paraId="7B1B6450" w14:textId="77777777" w:rsidR="00AA4B40" w:rsidRDefault="00AA4B40">
            <w:pPr>
              <w:rPr>
                <w:color w:val="000000" w:themeColor="text1"/>
                <w:sz w:val="28"/>
                <w:szCs w:val="28"/>
                <w:lang w:val="de-DE"/>
              </w:rPr>
            </w:pPr>
          </w:p>
          <w:p w14:paraId="49093CF6" w14:textId="77777777" w:rsidR="00AA4B40" w:rsidRDefault="00AA4B40">
            <w:pPr>
              <w:rPr>
                <w:color w:val="000000" w:themeColor="text1"/>
                <w:sz w:val="28"/>
                <w:szCs w:val="28"/>
                <w:lang w:val="de-DE"/>
              </w:rPr>
            </w:pPr>
          </w:p>
          <w:p w14:paraId="4B6CF354" w14:textId="77777777" w:rsidR="00AA4B40" w:rsidRPr="00837E5F" w:rsidRDefault="00AA4B40">
            <w:pPr>
              <w:rPr>
                <w:color w:val="000000" w:themeColor="text1"/>
                <w:sz w:val="28"/>
                <w:szCs w:val="28"/>
                <w:lang w:val="de-DE"/>
              </w:rPr>
            </w:pPr>
          </w:p>
          <w:p w14:paraId="2F55B42A" w14:textId="539DC301" w:rsidR="00E158E3" w:rsidRPr="00837E5F" w:rsidRDefault="00E158E3">
            <w:pPr>
              <w:spacing w:line="240" w:lineRule="auto"/>
              <w:jc w:val="center"/>
              <w:rPr>
                <w:color w:val="000000" w:themeColor="text1"/>
                <w:sz w:val="28"/>
                <w:szCs w:val="28"/>
                <w:lang w:val="de-DE"/>
              </w:rPr>
            </w:pPr>
            <w:r w:rsidRPr="00837E5F">
              <w:rPr>
                <w:color w:val="000000" w:themeColor="text1"/>
                <w:sz w:val="28"/>
                <w:szCs w:val="28"/>
                <w:lang w:val="de-DE"/>
              </w:rPr>
              <w:t xml:space="preserve">Hà Nội,  </w:t>
            </w:r>
            <w:r w:rsidR="000B3142">
              <w:rPr>
                <w:color w:val="000000" w:themeColor="text1"/>
                <w:sz w:val="28"/>
                <w:szCs w:val="28"/>
                <w:lang w:val="de-DE"/>
              </w:rPr>
              <w:t>2</w:t>
            </w:r>
            <w:r w:rsidRPr="00837E5F">
              <w:rPr>
                <w:color w:val="000000" w:themeColor="text1"/>
                <w:sz w:val="28"/>
                <w:szCs w:val="28"/>
                <w:lang w:val="de-DE"/>
              </w:rPr>
              <w:t>-</w:t>
            </w:r>
            <w:r>
              <w:rPr>
                <w:color w:val="000000" w:themeColor="text1"/>
                <w:sz w:val="28"/>
                <w:szCs w:val="28"/>
                <w:lang w:val="de-DE"/>
              </w:rPr>
              <w:t>202</w:t>
            </w:r>
            <w:r w:rsidR="000B3142">
              <w:rPr>
                <w:color w:val="000000" w:themeColor="text1"/>
                <w:sz w:val="28"/>
                <w:szCs w:val="28"/>
                <w:lang w:val="de-DE"/>
              </w:rPr>
              <w:t>4</w:t>
            </w:r>
          </w:p>
        </w:tc>
      </w:tr>
      <w:tr w:rsidR="00E158E3" w:rsidRPr="00837E5F" w14:paraId="0893E6CA" w14:textId="77777777">
        <w:trPr>
          <w:trHeight w:val="14134"/>
        </w:trPr>
        <w:tc>
          <w:tcPr>
            <w:tcW w:w="9288" w:type="dxa"/>
          </w:tcPr>
          <w:p w14:paraId="05860C30" w14:textId="77777777" w:rsidR="00E158E3" w:rsidRPr="00837E5F" w:rsidRDefault="00E158E3">
            <w:pPr>
              <w:spacing w:line="240" w:lineRule="auto"/>
              <w:jc w:val="center"/>
              <w:rPr>
                <w:color w:val="000000" w:themeColor="text1"/>
              </w:rPr>
            </w:pPr>
            <w:r w:rsidRPr="00837E5F">
              <w:rPr>
                <w:color w:val="000000" w:themeColor="text1"/>
              </w:rPr>
              <w:lastRenderedPageBreak/>
              <w:br w:type="page"/>
              <w:t>TRƯỜNG ĐẠI HỌC BÁCH KHOA HÀ NỘI</w:t>
            </w:r>
          </w:p>
          <w:p w14:paraId="028E426A" w14:textId="77777777" w:rsidR="00E158E3" w:rsidRPr="00837E5F" w:rsidRDefault="00E158E3">
            <w:pPr>
              <w:spacing w:line="240" w:lineRule="auto"/>
              <w:jc w:val="center"/>
              <w:rPr>
                <w:b/>
                <w:color w:val="000000" w:themeColor="text1"/>
                <w:sz w:val="32"/>
                <w:szCs w:val="32"/>
              </w:rPr>
            </w:pPr>
            <w:r>
              <w:rPr>
                <w:b/>
                <w:color w:val="000000" w:themeColor="text1"/>
                <w:sz w:val="32"/>
                <w:szCs w:val="32"/>
              </w:rPr>
              <w:t>TRƯỜNG</w:t>
            </w:r>
            <w:r w:rsidRPr="00837E5F">
              <w:rPr>
                <w:b/>
                <w:color w:val="000000" w:themeColor="text1"/>
                <w:sz w:val="32"/>
                <w:szCs w:val="32"/>
              </w:rPr>
              <w:t xml:space="preserve"> ĐIỆ</w:t>
            </w:r>
            <w:r>
              <w:rPr>
                <w:b/>
                <w:color w:val="000000" w:themeColor="text1"/>
                <w:sz w:val="32"/>
                <w:szCs w:val="32"/>
              </w:rPr>
              <w:t xml:space="preserve">N – ĐIỆN TỬ </w:t>
            </w:r>
          </w:p>
          <w:p w14:paraId="2696A018" w14:textId="77777777" w:rsidR="00E158E3" w:rsidRPr="00837E5F" w:rsidRDefault="00E158E3">
            <w:pPr>
              <w:rPr>
                <w:color w:val="000000" w:themeColor="text1"/>
              </w:rPr>
            </w:pPr>
          </w:p>
          <w:p w14:paraId="7B888C6A" w14:textId="77777777" w:rsidR="00E158E3" w:rsidRPr="00837E5F" w:rsidRDefault="00E158E3">
            <w:pPr>
              <w:jc w:val="center"/>
              <w:rPr>
                <w:color w:val="000000" w:themeColor="text1"/>
              </w:rPr>
            </w:pPr>
            <w:r w:rsidRPr="00837E5F">
              <w:rPr>
                <w:noProof/>
                <w:color w:val="000000" w:themeColor="text1"/>
                <w:lang w:val="vi-VN" w:eastAsia="vi-VN"/>
              </w:rPr>
              <w:drawing>
                <wp:inline distT="0" distB="0" distL="0" distR="0" wp14:anchorId="69C515C4" wp14:editId="48E0F025">
                  <wp:extent cx="998860" cy="1476375"/>
                  <wp:effectExtent l="0" t="0" r="0" b="0"/>
                  <wp:docPr id="712226438" name="Picture 712226438"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1018057" cy="1504749"/>
                          </a:xfrm>
                          <a:prstGeom prst="rect">
                            <a:avLst/>
                          </a:prstGeom>
                          <a:noFill/>
                          <a:ln w="9525">
                            <a:noFill/>
                            <a:miter lim="800000"/>
                            <a:headEnd/>
                            <a:tailEnd/>
                          </a:ln>
                        </pic:spPr>
                      </pic:pic>
                    </a:graphicData>
                  </a:graphic>
                </wp:inline>
              </w:drawing>
            </w:r>
          </w:p>
          <w:p w14:paraId="407FAB3B" w14:textId="77777777" w:rsidR="00E158E3" w:rsidRPr="00837E5F" w:rsidRDefault="00E158E3">
            <w:pPr>
              <w:rPr>
                <w:color w:val="000000" w:themeColor="text1"/>
              </w:rPr>
            </w:pPr>
          </w:p>
          <w:p w14:paraId="7CD8BF7C" w14:textId="77777777" w:rsidR="00E158E3" w:rsidRPr="00837E5F" w:rsidRDefault="00E158E3">
            <w:pPr>
              <w:jc w:val="center"/>
              <w:rPr>
                <w:color w:val="000000" w:themeColor="text1"/>
                <w:sz w:val="48"/>
                <w:szCs w:val="48"/>
              </w:rPr>
            </w:pPr>
            <w:r w:rsidRPr="00837E5F">
              <w:rPr>
                <w:color w:val="000000" w:themeColor="text1"/>
                <w:sz w:val="48"/>
                <w:szCs w:val="48"/>
              </w:rPr>
              <w:t>ĐỒ ÁN</w:t>
            </w:r>
          </w:p>
          <w:p w14:paraId="2236FC13" w14:textId="77777777" w:rsidR="00E158E3" w:rsidRPr="00697F38" w:rsidRDefault="00E158E3">
            <w:pPr>
              <w:jc w:val="center"/>
              <w:rPr>
                <w:b/>
                <w:color w:val="000000" w:themeColor="text1"/>
                <w:sz w:val="64"/>
                <w:szCs w:val="64"/>
              </w:rPr>
            </w:pPr>
            <w:r w:rsidRPr="00837E5F">
              <w:rPr>
                <w:b/>
                <w:color w:val="000000" w:themeColor="text1"/>
                <w:sz w:val="64"/>
                <w:szCs w:val="64"/>
              </w:rPr>
              <w:t>TỐT NGHIỆP ĐẠI HỌC</w:t>
            </w:r>
          </w:p>
          <w:p w14:paraId="32711A7A" w14:textId="77777777" w:rsidR="00E158E3" w:rsidRPr="00837E5F" w:rsidRDefault="00E158E3">
            <w:pPr>
              <w:rPr>
                <w:color w:val="000000" w:themeColor="text1"/>
              </w:rPr>
            </w:pPr>
          </w:p>
          <w:p w14:paraId="38118F4A" w14:textId="77777777" w:rsidR="00E158E3" w:rsidRPr="00837E5F" w:rsidRDefault="00E158E3">
            <w:pPr>
              <w:rPr>
                <w:b/>
                <w:color w:val="000000" w:themeColor="text1"/>
                <w:sz w:val="28"/>
                <w:szCs w:val="28"/>
              </w:rPr>
            </w:pPr>
            <w:r w:rsidRPr="00837E5F">
              <w:rPr>
                <w:b/>
                <w:color w:val="000000" w:themeColor="text1"/>
                <w:sz w:val="28"/>
                <w:szCs w:val="28"/>
              </w:rPr>
              <w:t>Đề tài:</w:t>
            </w:r>
          </w:p>
          <w:p w14:paraId="01DAAB2F" w14:textId="77777777" w:rsidR="00EC39EC" w:rsidRDefault="00EC39EC" w:rsidP="00EC39EC">
            <w:pPr>
              <w:pStyle w:val="Subtitle"/>
              <w:spacing w:before="0"/>
              <w:rPr>
                <w:b/>
                <w:sz w:val="46"/>
                <w:szCs w:val="46"/>
              </w:rPr>
            </w:pPr>
            <w:r>
              <w:rPr>
                <w:b/>
                <w:sz w:val="46"/>
                <w:szCs w:val="46"/>
              </w:rPr>
              <w:t>PHÂN LOẠI THỰC VẬT TỪ HÌNH ẢNH HẠT PHẤN SỬ DỤNG MẠNG NƠ_RON TÍCH CHẬP</w:t>
            </w:r>
          </w:p>
          <w:p w14:paraId="2DBA432C" w14:textId="77777777" w:rsidR="00E158E3" w:rsidRPr="00837E5F" w:rsidRDefault="00E158E3">
            <w:pPr>
              <w:rPr>
                <w:color w:val="000000" w:themeColor="text1"/>
              </w:rPr>
            </w:pPr>
          </w:p>
          <w:p w14:paraId="5DAFCB38" w14:textId="77777777" w:rsidR="00E158E3" w:rsidRDefault="00E158E3">
            <w:pPr>
              <w:rPr>
                <w:color w:val="000000" w:themeColor="text1"/>
              </w:rPr>
            </w:pPr>
          </w:p>
          <w:p w14:paraId="3C141430" w14:textId="77777777" w:rsidR="00E158E3" w:rsidRPr="00837E5F" w:rsidRDefault="00E158E3">
            <w:pPr>
              <w:rPr>
                <w:color w:val="000000" w:themeColor="text1"/>
              </w:rPr>
            </w:pPr>
          </w:p>
          <w:p w14:paraId="69573E0A" w14:textId="3A6C839F" w:rsidR="00E158E3" w:rsidRPr="000954B7" w:rsidRDefault="00E158E3">
            <w:pPr>
              <w:rPr>
                <w:color w:val="000000" w:themeColor="text1"/>
                <w:sz w:val="28"/>
                <w:szCs w:val="28"/>
                <w:lang w:val="vi-VN"/>
              </w:rPr>
            </w:pPr>
            <w:r w:rsidRPr="00837E5F">
              <w:rPr>
                <w:color w:val="000000" w:themeColor="text1"/>
                <w:sz w:val="28"/>
                <w:szCs w:val="28"/>
              </w:rPr>
              <w:tab/>
            </w:r>
            <w:r w:rsidRPr="00837E5F">
              <w:rPr>
                <w:color w:val="000000" w:themeColor="text1"/>
                <w:sz w:val="28"/>
                <w:szCs w:val="28"/>
              </w:rPr>
              <w:tab/>
              <w:t>Sinh viên thực hiện:</w:t>
            </w:r>
            <w:r w:rsidRPr="00837E5F">
              <w:rPr>
                <w:color w:val="000000" w:themeColor="text1"/>
                <w:sz w:val="28"/>
                <w:szCs w:val="28"/>
              </w:rPr>
              <w:tab/>
            </w:r>
            <w:r>
              <w:rPr>
                <w:color w:val="000000" w:themeColor="text1"/>
                <w:sz w:val="28"/>
                <w:szCs w:val="28"/>
              </w:rPr>
              <w:t>PHẠM ĐỨC HUY</w:t>
            </w:r>
          </w:p>
          <w:p w14:paraId="52F40635" w14:textId="64A60805" w:rsidR="00E158E3" w:rsidRPr="00837E5F" w:rsidRDefault="00E158E3">
            <w:pPr>
              <w:rPr>
                <w:color w:val="000000" w:themeColor="text1"/>
                <w:sz w:val="28"/>
                <w:szCs w:val="28"/>
              </w:rPr>
            </w:pPr>
            <w:r w:rsidRPr="00837E5F">
              <w:rPr>
                <w:color w:val="000000" w:themeColor="text1"/>
                <w:sz w:val="28"/>
                <w:szCs w:val="28"/>
              </w:rPr>
              <w:tab/>
            </w:r>
            <w:r w:rsidRPr="00837E5F">
              <w:rPr>
                <w:color w:val="000000" w:themeColor="text1"/>
                <w:sz w:val="28"/>
                <w:szCs w:val="28"/>
              </w:rPr>
              <w:tab/>
            </w:r>
            <w:r w:rsidRPr="00837E5F">
              <w:rPr>
                <w:color w:val="000000" w:themeColor="text1"/>
                <w:sz w:val="28"/>
                <w:szCs w:val="28"/>
              </w:rPr>
              <w:tab/>
            </w:r>
            <w:r w:rsidRPr="00837E5F">
              <w:rPr>
                <w:color w:val="000000" w:themeColor="text1"/>
                <w:sz w:val="28"/>
                <w:szCs w:val="28"/>
              </w:rPr>
              <w:tab/>
            </w:r>
            <w:r w:rsidRPr="00837E5F">
              <w:rPr>
                <w:color w:val="000000" w:themeColor="text1"/>
                <w:sz w:val="28"/>
                <w:szCs w:val="28"/>
              </w:rPr>
              <w:tab/>
            </w:r>
            <w:r w:rsidRPr="00837E5F">
              <w:rPr>
                <w:color w:val="000000" w:themeColor="text1"/>
                <w:sz w:val="28"/>
                <w:szCs w:val="28"/>
              </w:rPr>
              <w:tab/>
              <w:t xml:space="preserve">Lớp </w:t>
            </w:r>
            <w:r>
              <w:rPr>
                <w:color w:val="000000" w:themeColor="text1"/>
                <w:sz w:val="28"/>
                <w:szCs w:val="28"/>
              </w:rPr>
              <w:t>ET</w:t>
            </w:r>
            <w:r w:rsidR="0034462E">
              <w:rPr>
                <w:color w:val="000000" w:themeColor="text1"/>
                <w:sz w:val="28"/>
                <w:szCs w:val="28"/>
              </w:rPr>
              <w:t>1</w:t>
            </w:r>
            <w:r>
              <w:rPr>
                <w:color w:val="000000" w:themeColor="text1"/>
                <w:sz w:val="28"/>
                <w:szCs w:val="28"/>
                <w:lang w:val="vi-VN"/>
              </w:rPr>
              <w:t>-</w:t>
            </w:r>
            <w:r w:rsidR="0034462E">
              <w:rPr>
                <w:color w:val="000000" w:themeColor="text1"/>
                <w:sz w:val="28"/>
                <w:szCs w:val="28"/>
                <w:lang w:val="vi-VN"/>
              </w:rPr>
              <w:t>02</w:t>
            </w:r>
            <w:r w:rsidRPr="00837E5F">
              <w:rPr>
                <w:color w:val="000000" w:themeColor="text1"/>
                <w:sz w:val="28"/>
                <w:szCs w:val="28"/>
              </w:rPr>
              <w:t xml:space="preserve"> – </w:t>
            </w:r>
            <w:r>
              <w:rPr>
                <w:color w:val="000000" w:themeColor="text1"/>
                <w:sz w:val="28"/>
                <w:szCs w:val="28"/>
              </w:rPr>
              <w:t>K64</w:t>
            </w:r>
          </w:p>
          <w:p w14:paraId="769F13C4" w14:textId="406ABD28" w:rsidR="00E158E3" w:rsidRPr="000954B7" w:rsidRDefault="00E158E3">
            <w:pPr>
              <w:rPr>
                <w:color w:val="000000" w:themeColor="text1"/>
                <w:sz w:val="28"/>
                <w:szCs w:val="28"/>
                <w:lang w:val="vi-VN"/>
              </w:rPr>
            </w:pPr>
            <w:r w:rsidRPr="00837E5F">
              <w:rPr>
                <w:color w:val="000000" w:themeColor="text1"/>
                <w:sz w:val="28"/>
                <w:szCs w:val="28"/>
              </w:rPr>
              <w:tab/>
            </w:r>
            <w:r w:rsidRPr="00837E5F">
              <w:rPr>
                <w:color w:val="000000" w:themeColor="text1"/>
                <w:sz w:val="28"/>
                <w:szCs w:val="28"/>
              </w:rPr>
              <w:tab/>
              <w:t>Giảng viên hướng dẫn:</w:t>
            </w:r>
            <w:r w:rsidRPr="00837E5F">
              <w:rPr>
                <w:color w:val="000000" w:themeColor="text1"/>
                <w:sz w:val="28"/>
                <w:szCs w:val="28"/>
              </w:rPr>
              <w:tab/>
            </w:r>
            <w:r>
              <w:rPr>
                <w:color w:val="000000" w:themeColor="text1"/>
                <w:sz w:val="28"/>
                <w:szCs w:val="28"/>
              </w:rPr>
              <w:t>PGS.TS.VŨ HẢI</w:t>
            </w:r>
          </w:p>
          <w:p w14:paraId="016019F3" w14:textId="77777777" w:rsidR="00E158E3" w:rsidRDefault="00E158E3">
            <w:pPr>
              <w:rPr>
                <w:color w:val="000000" w:themeColor="text1"/>
                <w:sz w:val="28"/>
                <w:szCs w:val="28"/>
                <w:lang w:val="de-DE"/>
              </w:rPr>
            </w:pPr>
          </w:p>
          <w:p w14:paraId="5ED020FE" w14:textId="77777777" w:rsidR="00E158E3" w:rsidRDefault="00E158E3">
            <w:pPr>
              <w:rPr>
                <w:color w:val="000000" w:themeColor="text1"/>
                <w:sz w:val="28"/>
                <w:szCs w:val="28"/>
                <w:lang w:val="de-DE"/>
              </w:rPr>
            </w:pPr>
          </w:p>
          <w:p w14:paraId="01E9BB75" w14:textId="77777777" w:rsidR="00AA4B40" w:rsidRDefault="00AA4B40">
            <w:pPr>
              <w:rPr>
                <w:color w:val="000000" w:themeColor="text1"/>
                <w:sz w:val="28"/>
                <w:szCs w:val="28"/>
                <w:lang w:val="de-DE"/>
              </w:rPr>
            </w:pPr>
          </w:p>
          <w:p w14:paraId="047D4824" w14:textId="77777777" w:rsidR="00AA4B40" w:rsidRDefault="00AA4B40">
            <w:pPr>
              <w:rPr>
                <w:color w:val="000000" w:themeColor="text1"/>
                <w:sz w:val="28"/>
                <w:szCs w:val="28"/>
                <w:lang w:val="de-DE"/>
              </w:rPr>
            </w:pPr>
          </w:p>
          <w:p w14:paraId="5C5D1E2C" w14:textId="77777777" w:rsidR="00AA4B40" w:rsidRDefault="00AA4B40">
            <w:pPr>
              <w:rPr>
                <w:color w:val="000000" w:themeColor="text1"/>
                <w:sz w:val="28"/>
                <w:szCs w:val="28"/>
                <w:lang w:val="de-DE"/>
              </w:rPr>
            </w:pPr>
          </w:p>
          <w:p w14:paraId="7AAC86AA" w14:textId="77777777" w:rsidR="00AA4B40" w:rsidRDefault="00AA4B40">
            <w:pPr>
              <w:rPr>
                <w:color w:val="000000" w:themeColor="text1"/>
                <w:sz w:val="28"/>
                <w:szCs w:val="28"/>
                <w:lang w:val="de-DE"/>
              </w:rPr>
            </w:pPr>
          </w:p>
          <w:p w14:paraId="593CD1D6" w14:textId="77777777" w:rsidR="00AA4B40" w:rsidRDefault="00AA4B40">
            <w:pPr>
              <w:rPr>
                <w:color w:val="000000" w:themeColor="text1"/>
                <w:sz w:val="28"/>
                <w:szCs w:val="28"/>
                <w:lang w:val="de-DE"/>
              </w:rPr>
            </w:pPr>
          </w:p>
          <w:p w14:paraId="0D15AA47" w14:textId="77777777" w:rsidR="00AA4B40" w:rsidRPr="00837E5F" w:rsidRDefault="00AA4B40">
            <w:pPr>
              <w:rPr>
                <w:color w:val="000000" w:themeColor="text1"/>
                <w:sz w:val="28"/>
                <w:szCs w:val="28"/>
                <w:lang w:val="de-DE"/>
              </w:rPr>
            </w:pPr>
          </w:p>
          <w:p w14:paraId="718EA66F" w14:textId="67AB2FF2" w:rsidR="00E158E3" w:rsidRPr="00837E5F" w:rsidRDefault="00E158E3">
            <w:pPr>
              <w:spacing w:line="240" w:lineRule="auto"/>
              <w:jc w:val="center"/>
              <w:rPr>
                <w:color w:val="000000" w:themeColor="text1"/>
                <w:sz w:val="28"/>
                <w:szCs w:val="28"/>
                <w:lang w:val="de-DE"/>
              </w:rPr>
            </w:pPr>
            <w:r w:rsidRPr="00837E5F">
              <w:rPr>
                <w:color w:val="000000" w:themeColor="text1"/>
                <w:sz w:val="28"/>
                <w:szCs w:val="28"/>
                <w:lang w:val="de-DE"/>
              </w:rPr>
              <w:t xml:space="preserve">Hà Nội,  </w:t>
            </w:r>
            <w:r>
              <w:rPr>
                <w:color w:val="000000" w:themeColor="text1"/>
                <w:sz w:val="28"/>
                <w:szCs w:val="28"/>
                <w:lang w:val="de-DE"/>
              </w:rPr>
              <w:t>2</w:t>
            </w:r>
            <w:r w:rsidRPr="00837E5F">
              <w:rPr>
                <w:color w:val="000000" w:themeColor="text1"/>
                <w:sz w:val="28"/>
                <w:szCs w:val="28"/>
                <w:lang w:val="de-DE"/>
              </w:rPr>
              <w:t>-</w:t>
            </w:r>
            <w:r>
              <w:rPr>
                <w:color w:val="000000" w:themeColor="text1"/>
                <w:sz w:val="28"/>
                <w:szCs w:val="28"/>
                <w:lang w:val="de-DE"/>
              </w:rPr>
              <w:t>2024</w:t>
            </w:r>
          </w:p>
        </w:tc>
      </w:tr>
    </w:tbl>
    <w:p w14:paraId="104395C5" w14:textId="77777777" w:rsidR="00A34647" w:rsidRPr="004A66B1" w:rsidRDefault="00A34647" w:rsidP="0034462E">
      <w:pPr>
        <w:rPr>
          <w:sz w:val="24"/>
          <w:szCs w:val="24"/>
        </w:rPr>
      </w:pPr>
      <w:r w:rsidRPr="004A66B1">
        <w:rPr>
          <w:sz w:val="24"/>
          <w:szCs w:val="24"/>
        </w:rPr>
        <w:lastRenderedPageBreak/>
        <w:t>TRƯỜNG ĐẠI HỌC BÁCH KHOA HÀ NỘI</w:t>
      </w:r>
    </w:p>
    <w:p w14:paraId="0BD561C3" w14:textId="77777777" w:rsidR="00A34647" w:rsidRPr="00486FE2" w:rsidRDefault="00A34647" w:rsidP="00A34647">
      <w:pPr>
        <w:jc w:val="center"/>
        <w:rPr>
          <w:b/>
          <w:bCs/>
          <w:sz w:val="24"/>
          <w:szCs w:val="24"/>
          <w:u w:val="single"/>
        </w:rPr>
      </w:pPr>
      <w:r w:rsidRPr="002267E3">
        <w:rPr>
          <w:b/>
          <w:bCs/>
          <w:sz w:val="24"/>
          <w:szCs w:val="24"/>
          <w:u w:val="single"/>
        </w:rPr>
        <w:t>TRƯỜNG ĐIỆN – ĐIỆN TỬ</w:t>
      </w:r>
    </w:p>
    <w:p w14:paraId="14143C5A" w14:textId="77777777" w:rsidR="00A34647" w:rsidRPr="005D07EE" w:rsidRDefault="00A34647" w:rsidP="00A34647">
      <w:pPr>
        <w:spacing w:line="240" w:lineRule="auto"/>
        <w:jc w:val="center"/>
        <w:rPr>
          <w:rFonts w:eastAsia="Times New Roman"/>
          <w:b/>
          <w:bCs/>
          <w:sz w:val="28"/>
          <w:szCs w:val="28"/>
        </w:rPr>
      </w:pPr>
      <w:r w:rsidRPr="005D07EE">
        <w:rPr>
          <w:rFonts w:eastAsia="Times New Roman"/>
          <w:b/>
          <w:bCs/>
          <w:sz w:val="28"/>
          <w:szCs w:val="28"/>
        </w:rPr>
        <w:t>ĐÁNH GIÁ ĐỒ ÁN TỐT NGHIỆP</w:t>
      </w:r>
    </w:p>
    <w:p w14:paraId="675BF93F" w14:textId="77777777" w:rsidR="00A34647" w:rsidRDefault="00A34647" w:rsidP="00A34647">
      <w:pPr>
        <w:spacing w:line="240" w:lineRule="auto"/>
        <w:jc w:val="center"/>
        <w:rPr>
          <w:rFonts w:eastAsia="Times New Roman"/>
          <w:b/>
          <w:bCs/>
          <w:sz w:val="24"/>
          <w:szCs w:val="24"/>
        </w:rPr>
      </w:pPr>
      <w:r w:rsidRPr="005D07EE">
        <w:rPr>
          <w:rFonts w:eastAsia="Times New Roman"/>
          <w:b/>
          <w:bCs/>
          <w:sz w:val="24"/>
          <w:szCs w:val="24"/>
        </w:rPr>
        <w:t xml:space="preserve">(DÀNH CHO </w:t>
      </w:r>
      <w:r>
        <w:rPr>
          <w:rFonts w:eastAsia="Times New Roman"/>
          <w:b/>
          <w:bCs/>
          <w:sz w:val="24"/>
          <w:szCs w:val="24"/>
        </w:rPr>
        <w:t>CÁN BỘ</w:t>
      </w:r>
      <w:r w:rsidRPr="005D07EE">
        <w:rPr>
          <w:rFonts w:eastAsia="Times New Roman"/>
          <w:b/>
          <w:bCs/>
          <w:sz w:val="24"/>
          <w:szCs w:val="24"/>
        </w:rPr>
        <w:t xml:space="preserve"> HƯỚNG DẪN)</w:t>
      </w:r>
    </w:p>
    <w:p w14:paraId="4E75DAB3" w14:textId="14DFDE0F" w:rsidR="00A34647" w:rsidRPr="00005903" w:rsidRDefault="00A34647" w:rsidP="00AA4B40">
      <w:pPr>
        <w:ind w:firstLine="131"/>
        <w:jc w:val="center"/>
        <w:rPr>
          <w:b/>
          <w:color w:val="000000" w:themeColor="text1"/>
          <w:lang w:val="vi-VN"/>
        </w:rPr>
      </w:pPr>
      <w:r>
        <w:rPr>
          <w:rFonts w:eastAsia="Times New Roman"/>
          <w:bCs/>
          <w:sz w:val="24"/>
          <w:szCs w:val="24"/>
        </w:rPr>
        <w:t xml:space="preserve">Tên đề tài: </w:t>
      </w:r>
      <w:r w:rsidR="0034462E" w:rsidRPr="0034462E">
        <w:rPr>
          <w:bCs/>
          <w:color w:val="000000" w:themeColor="text1"/>
          <w:sz w:val="24"/>
          <w:szCs w:val="24"/>
        </w:rPr>
        <w:t>Phân Loại Thực Vật Từ Hình Ảnh Hạt Phấn Hoa Sử Dụng Mạng Nơ-Ron</w:t>
      </w:r>
      <w:r w:rsidR="00AA4B40">
        <w:rPr>
          <w:bCs/>
          <w:color w:val="000000" w:themeColor="text1"/>
          <w:sz w:val="24"/>
          <w:szCs w:val="24"/>
        </w:rPr>
        <w:t xml:space="preserve"> tích chập</w:t>
      </w:r>
    </w:p>
    <w:p w14:paraId="1A53E5B0" w14:textId="1DC325A5" w:rsidR="00A34647" w:rsidRPr="007A6EC1" w:rsidRDefault="00A34647" w:rsidP="00A34647">
      <w:pPr>
        <w:spacing w:line="240" w:lineRule="auto"/>
        <w:rPr>
          <w:rFonts w:eastAsia="Times New Roman"/>
          <w:bCs/>
          <w:sz w:val="24"/>
          <w:szCs w:val="24"/>
          <w:lang w:val="vi-VN"/>
        </w:rPr>
      </w:pPr>
      <w:r w:rsidRPr="007A6EC1">
        <w:rPr>
          <w:rFonts w:eastAsia="Times New Roman"/>
          <w:bCs/>
          <w:sz w:val="24"/>
          <w:szCs w:val="24"/>
          <w:lang w:val="vi-VN"/>
        </w:rPr>
        <w:t xml:space="preserve">Họ tên SV: </w:t>
      </w:r>
      <w:r w:rsidR="0034462E" w:rsidRPr="007A6EC1">
        <w:rPr>
          <w:rFonts w:eastAsia="Times New Roman"/>
          <w:bCs/>
          <w:sz w:val="24"/>
          <w:szCs w:val="24"/>
          <w:lang w:val="vi-VN"/>
        </w:rPr>
        <w:t>PHẠM ĐỨC HUY</w:t>
      </w:r>
      <w:r w:rsidRPr="007A6EC1">
        <w:rPr>
          <w:rFonts w:eastAsia="Times New Roman"/>
          <w:bCs/>
          <w:sz w:val="24"/>
          <w:szCs w:val="24"/>
          <w:lang w:val="vi-VN"/>
        </w:rPr>
        <w:t xml:space="preserve">                                                     MSSV: 2019</w:t>
      </w:r>
      <w:r w:rsidR="0034462E" w:rsidRPr="007A6EC1">
        <w:rPr>
          <w:rFonts w:eastAsia="Times New Roman"/>
          <w:bCs/>
          <w:sz w:val="24"/>
          <w:szCs w:val="24"/>
          <w:lang w:val="vi-VN"/>
        </w:rPr>
        <w:t>2915</w:t>
      </w:r>
    </w:p>
    <w:p w14:paraId="1F9F508E" w14:textId="6A0A691D" w:rsidR="00A34647" w:rsidRPr="008F1EE6" w:rsidRDefault="00A34647" w:rsidP="00A34647">
      <w:pPr>
        <w:spacing w:line="240" w:lineRule="auto"/>
        <w:rPr>
          <w:rFonts w:eastAsia="Times New Roman"/>
          <w:bCs/>
          <w:sz w:val="24"/>
          <w:szCs w:val="24"/>
          <w:lang w:val="vi-VN"/>
        </w:rPr>
      </w:pPr>
      <w:r w:rsidRPr="007A6EC1">
        <w:rPr>
          <w:rFonts w:eastAsia="Times New Roman"/>
          <w:bCs/>
          <w:sz w:val="24"/>
          <w:szCs w:val="24"/>
          <w:lang w:val="vi-VN"/>
        </w:rPr>
        <w:t xml:space="preserve">Cán bộ hướng dẫn: </w:t>
      </w:r>
      <w:r w:rsidR="004D7EB2" w:rsidRPr="007A6EC1">
        <w:rPr>
          <w:color w:val="000000" w:themeColor="text1"/>
          <w:lang w:val="vi-VN"/>
        </w:rPr>
        <w:t>PGS.TS.VŨ HẢI</w:t>
      </w:r>
    </w:p>
    <w:p w14:paraId="3DE2133B" w14:textId="77777777" w:rsidR="00A34647" w:rsidRPr="007A6EC1" w:rsidRDefault="00A34647" w:rsidP="00A34647">
      <w:pPr>
        <w:spacing w:line="240" w:lineRule="auto"/>
        <w:rPr>
          <w:rFonts w:eastAsia="Times New Roman"/>
          <w:bCs/>
          <w:sz w:val="24"/>
          <w:szCs w:val="24"/>
          <w:lang w:val="vi-VN"/>
        </w:rPr>
      </w:pPr>
    </w:p>
    <w:tbl>
      <w:tblPr>
        <w:tblW w:w="5780"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1"/>
        <w:gridCol w:w="1351"/>
        <w:gridCol w:w="6918"/>
        <w:gridCol w:w="723"/>
        <w:gridCol w:w="236"/>
      </w:tblGrid>
      <w:tr w:rsidR="002218BC" w:rsidRPr="0035640F" w14:paraId="4708EDA5" w14:textId="77777777">
        <w:trPr>
          <w:gridAfter w:val="1"/>
          <w:wAfter w:w="120" w:type="pct"/>
          <w:trHeight w:val="692"/>
        </w:trPr>
        <w:tc>
          <w:tcPr>
            <w:tcW w:w="301" w:type="pct"/>
            <w:shd w:val="clear" w:color="auto" w:fill="DEEAF6" w:themeFill="accent1" w:themeFillTint="33"/>
            <w:noWrap/>
            <w:vAlign w:val="center"/>
            <w:hideMark/>
          </w:tcPr>
          <w:p w14:paraId="25088864" w14:textId="77777777" w:rsidR="00A34647" w:rsidRPr="0035640F" w:rsidRDefault="00A34647">
            <w:pPr>
              <w:spacing w:line="240" w:lineRule="auto"/>
              <w:jc w:val="center"/>
              <w:rPr>
                <w:rFonts w:eastAsia="Times New Roman"/>
                <w:b/>
                <w:bCs/>
                <w:sz w:val="23"/>
                <w:szCs w:val="23"/>
              </w:rPr>
            </w:pPr>
            <w:r w:rsidRPr="0035640F">
              <w:rPr>
                <w:rFonts w:eastAsia="Times New Roman"/>
                <w:b/>
                <w:bCs/>
                <w:sz w:val="23"/>
                <w:szCs w:val="23"/>
              </w:rPr>
              <w:t>STT</w:t>
            </w:r>
          </w:p>
        </w:tc>
        <w:tc>
          <w:tcPr>
            <w:tcW w:w="688" w:type="pct"/>
            <w:shd w:val="clear" w:color="auto" w:fill="DEEAF6" w:themeFill="accent1" w:themeFillTint="33"/>
            <w:noWrap/>
            <w:vAlign w:val="center"/>
            <w:hideMark/>
          </w:tcPr>
          <w:p w14:paraId="53652285" w14:textId="77777777" w:rsidR="00A34647" w:rsidRPr="0035640F" w:rsidRDefault="00A34647">
            <w:pPr>
              <w:spacing w:line="240" w:lineRule="auto"/>
              <w:jc w:val="center"/>
              <w:rPr>
                <w:rFonts w:eastAsia="Times New Roman"/>
                <w:b/>
                <w:bCs/>
                <w:sz w:val="23"/>
                <w:szCs w:val="23"/>
              </w:rPr>
            </w:pPr>
            <w:r w:rsidRPr="0035640F">
              <w:rPr>
                <w:rFonts w:eastAsia="Times New Roman"/>
                <w:b/>
                <w:bCs/>
                <w:sz w:val="23"/>
                <w:szCs w:val="23"/>
              </w:rPr>
              <w:t>Tiêu chí</w:t>
            </w:r>
          </w:p>
          <w:p w14:paraId="69EA1903" w14:textId="77777777" w:rsidR="00A34647" w:rsidRPr="0035640F" w:rsidRDefault="00A34647">
            <w:pPr>
              <w:spacing w:line="240" w:lineRule="auto"/>
              <w:jc w:val="center"/>
              <w:rPr>
                <w:rFonts w:eastAsia="Times New Roman"/>
                <w:sz w:val="23"/>
                <w:szCs w:val="23"/>
              </w:rPr>
            </w:pPr>
            <w:r w:rsidRPr="0035640F">
              <w:rPr>
                <w:rFonts w:eastAsia="Times New Roman"/>
                <w:sz w:val="23"/>
                <w:szCs w:val="23"/>
              </w:rPr>
              <w:t>(Điểm tối đa)</w:t>
            </w:r>
          </w:p>
        </w:tc>
        <w:tc>
          <w:tcPr>
            <w:tcW w:w="3523" w:type="pct"/>
            <w:shd w:val="clear" w:color="auto" w:fill="DEEAF6" w:themeFill="accent1" w:themeFillTint="33"/>
            <w:noWrap/>
            <w:vAlign w:val="center"/>
            <w:hideMark/>
          </w:tcPr>
          <w:p w14:paraId="54CE79FB" w14:textId="77777777" w:rsidR="00A34647" w:rsidRPr="0035640F" w:rsidRDefault="00A34647">
            <w:pPr>
              <w:spacing w:line="240" w:lineRule="auto"/>
              <w:jc w:val="center"/>
              <w:rPr>
                <w:rFonts w:eastAsia="Times New Roman"/>
                <w:b/>
                <w:bCs/>
                <w:sz w:val="23"/>
                <w:szCs w:val="23"/>
              </w:rPr>
            </w:pPr>
            <w:r w:rsidRPr="0035640F">
              <w:rPr>
                <w:rFonts w:eastAsia="Times New Roman"/>
                <w:b/>
                <w:bCs/>
                <w:sz w:val="23"/>
                <w:szCs w:val="23"/>
              </w:rPr>
              <w:t>Hướng dẫn đánh giá tiêu chí</w:t>
            </w:r>
          </w:p>
        </w:tc>
        <w:tc>
          <w:tcPr>
            <w:tcW w:w="368" w:type="pct"/>
            <w:shd w:val="clear" w:color="auto" w:fill="DEEAF6" w:themeFill="accent1" w:themeFillTint="33"/>
            <w:noWrap/>
            <w:vAlign w:val="center"/>
            <w:hideMark/>
          </w:tcPr>
          <w:p w14:paraId="102A6F9F" w14:textId="77777777" w:rsidR="00A34647" w:rsidRPr="0035640F" w:rsidRDefault="00A34647">
            <w:pPr>
              <w:spacing w:line="240" w:lineRule="auto"/>
              <w:jc w:val="center"/>
              <w:rPr>
                <w:rFonts w:eastAsia="Times New Roman"/>
                <w:b/>
                <w:bCs/>
                <w:sz w:val="23"/>
                <w:szCs w:val="23"/>
              </w:rPr>
            </w:pPr>
            <w:r w:rsidRPr="0035640F">
              <w:rPr>
                <w:rFonts w:eastAsia="Times New Roman"/>
                <w:b/>
                <w:bCs/>
                <w:sz w:val="23"/>
                <w:szCs w:val="23"/>
              </w:rPr>
              <w:t>Điểm tiêu chí</w:t>
            </w:r>
          </w:p>
        </w:tc>
      </w:tr>
      <w:tr w:rsidR="009903B5" w:rsidRPr="0035640F" w14:paraId="32BE7C3F" w14:textId="77777777">
        <w:trPr>
          <w:gridAfter w:val="1"/>
          <w:wAfter w:w="120" w:type="pct"/>
          <w:trHeight w:val="400"/>
        </w:trPr>
        <w:tc>
          <w:tcPr>
            <w:tcW w:w="301" w:type="pct"/>
            <w:vMerge w:val="restart"/>
            <w:shd w:val="clear" w:color="auto" w:fill="auto"/>
            <w:noWrap/>
            <w:vAlign w:val="center"/>
            <w:hideMark/>
          </w:tcPr>
          <w:p w14:paraId="3C91A656" w14:textId="77777777" w:rsidR="00A34647" w:rsidRPr="0035640F" w:rsidRDefault="00A34647">
            <w:pPr>
              <w:spacing w:line="240" w:lineRule="auto"/>
              <w:jc w:val="center"/>
              <w:rPr>
                <w:rFonts w:eastAsia="Times New Roman"/>
                <w:sz w:val="23"/>
                <w:szCs w:val="23"/>
              </w:rPr>
            </w:pPr>
            <w:r w:rsidRPr="0035640F">
              <w:rPr>
                <w:rFonts w:eastAsia="Times New Roman"/>
                <w:sz w:val="23"/>
                <w:szCs w:val="23"/>
              </w:rPr>
              <w:t>1</w:t>
            </w:r>
          </w:p>
        </w:tc>
        <w:tc>
          <w:tcPr>
            <w:tcW w:w="688" w:type="pct"/>
            <w:vMerge w:val="restart"/>
            <w:shd w:val="clear" w:color="auto" w:fill="DEEAF6" w:themeFill="accent1" w:themeFillTint="33"/>
            <w:vAlign w:val="center"/>
            <w:hideMark/>
          </w:tcPr>
          <w:p w14:paraId="3AA71173" w14:textId="77777777" w:rsidR="00A34647" w:rsidRPr="0035640F" w:rsidRDefault="00A34647">
            <w:pPr>
              <w:spacing w:line="240" w:lineRule="auto"/>
              <w:jc w:val="center"/>
              <w:rPr>
                <w:rFonts w:eastAsia="Times New Roman"/>
                <w:b/>
                <w:bCs/>
                <w:sz w:val="23"/>
                <w:szCs w:val="23"/>
              </w:rPr>
            </w:pPr>
            <w:r w:rsidRPr="0035640F">
              <w:rPr>
                <w:rFonts w:eastAsia="Times New Roman"/>
                <w:b/>
                <w:bCs/>
                <w:sz w:val="23"/>
                <w:szCs w:val="23"/>
              </w:rPr>
              <w:t xml:space="preserve">Thái độ làm việc </w:t>
            </w:r>
            <w:r w:rsidRPr="0035640F">
              <w:rPr>
                <w:rFonts w:eastAsia="Times New Roman"/>
                <w:b/>
                <w:bCs/>
                <w:sz w:val="23"/>
                <w:szCs w:val="23"/>
              </w:rPr>
              <w:br/>
              <w:t>(2,5 điểm)</w:t>
            </w:r>
          </w:p>
        </w:tc>
        <w:tc>
          <w:tcPr>
            <w:tcW w:w="3523" w:type="pct"/>
            <w:shd w:val="clear" w:color="auto" w:fill="auto"/>
            <w:vAlign w:val="center"/>
            <w:hideMark/>
          </w:tcPr>
          <w:p w14:paraId="36554B4F" w14:textId="77777777" w:rsidR="00A34647" w:rsidRPr="0035640F" w:rsidRDefault="00A34647">
            <w:pPr>
              <w:spacing w:line="240" w:lineRule="auto"/>
              <w:rPr>
                <w:rFonts w:eastAsia="Times New Roman"/>
                <w:sz w:val="23"/>
                <w:szCs w:val="23"/>
              </w:rPr>
            </w:pPr>
            <w:r w:rsidRPr="0035640F">
              <w:rPr>
                <w:rFonts w:eastAsia="Times New Roman"/>
                <w:sz w:val="23"/>
                <w:szCs w:val="23"/>
              </w:rPr>
              <w:t xml:space="preserve">Nghiêm túc, tích cực và chủ động trong quá trình làm ĐATN </w:t>
            </w:r>
          </w:p>
        </w:tc>
        <w:tc>
          <w:tcPr>
            <w:tcW w:w="368" w:type="pct"/>
            <w:vMerge w:val="restart"/>
            <w:shd w:val="clear" w:color="auto" w:fill="auto"/>
            <w:noWrap/>
            <w:vAlign w:val="bottom"/>
            <w:hideMark/>
          </w:tcPr>
          <w:p w14:paraId="0136EA13" w14:textId="77777777" w:rsidR="00A34647" w:rsidRPr="0035640F" w:rsidRDefault="00A34647">
            <w:pPr>
              <w:spacing w:line="240" w:lineRule="auto"/>
              <w:jc w:val="center"/>
              <w:rPr>
                <w:rFonts w:eastAsia="Times New Roman"/>
                <w:sz w:val="23"/>
                <w:szCs w:val="23"/>
              </w:rPr>
            </w:pPr>
            <w:r w:rsidRPr="0035640F">
              <w:rPr>
                <w:rFonts w:eastAsia="Times New Roman"/>
                <w:sz w:val="23"/>
                <w:szCs w:val="23"/>
              </w:rPr>
              <w:t> </w:t>
            </w:r>
          </w:p>
        </w:tc>
      </w:tr>
      <w:tr w:rsidR="00B43ED3" w:rsidRPr="0035640F" w14:paraId="2FFD0D98" w14:textId="77777777">
        <w:trPr>
          <w:gridAfter w:val="1"/>
          <w:wAfter w:w="120" w:type="pct"/>
          <w:trHeight w:val="334"/>
        </w:trPr>
        <w:tc>
          <w:tcPr>
            <w:tcW w:w="301" w:type="pct"/>
            <w:vMerge/>
            <w:vAlign w:val="center"/>
            <w:hideMark/>
          </w:tcPr>
          <w:p w14:paraId="50B15035" w14:textId="77777777" w:rsidR="00A34647" w:rsidRPr="0035640F" w:rsidRDefault="00A34647">
            <w:pPr>
              <w:spacing w:line="240" w:lineRule="auto"/>
              <w:rPr>
                <w:rFonts w:eastAsia="Times New Roman"/>
                <w:sz w:val="23"/>
                <w:szCs w:val="23"/>
              </w:rPr>
            </w:pPr>
          </w:p>
        </w:tc>
        <w:tc>
          <w:tcPr>
            <w:tcW w:w="688" w:type="pct"/>
            <w:vMerge/>
            <w:shd w:val="clear" w:color="auto" w:fill="DEEAF6" w:themeFill="accent1" w:themeFillTint="33"/>
            <w:vAlign w:val="center"/>
            <w:hideMark/>
          </w:tcPr>
          <w:p w14:paraId="3D5EE5FF" w14:textId="77777777" w:rsidR="00A34647" w:rsidRPr="0035640F" w:rsidRDefault="00A34647">
            <w:pPr>
              <w:spacing w:line="240" w:lineRule="auto"/>
              <w:rPr>
                <w:rFonts w:eastAsia="Times New Roman"/>
                <w:b/>
                <w:bCs/>
                <w:sz w:val="23"/>
                <w:szCs w:val="23"/>
              </w:rPr>
            </w:pPr>
          </w:p>
        </w:tc>
        <w:tc>
          <w:tcPr>
            <w:tcW w:w="3523" w:type="pct"/>
            <w:shd w:val="clear" w:color="auto" w:fill="auto"/>
            <w:vAlign w:val="center"/>
            <w:hideMark/>
          </w:tcPr>
          <w:p w14:paraId="7CAA369C" w14:textId="77777777" w:rsidR="00A34647" w:rsidRPr="0035640F" w:rsidRDefault="00A34647">
            <w:pPr>
              <w:spacing w:line="240" w:lineRule="auto"/>
              <w:rPr>
                <w:rFonts w:eastAsia="Times New Roman"/>
                <w:sz w:val="23"/>
                <w:szCs w:val="23"/>
              </w:rPr>
            </w:pPr>
            <w:r w:rsidRPr="0035640F">
              <w:rPr>
                <w:rFonts w:eastAsia="Times New Roman"/>
                <w:sz w:val="23"/>
                <w:szCs w:val="23"/>
              </w:rPr>
              <w:t>Hoàn thành đầy đủ và đúng tiến độ các nội dung được GVHD giao</w:t>
            </w:r>
          </w:p>
        </w:tc>
        <w:tc>
          <w:tcPr>
            <w:tcW w:w="368" w:type="pct"/>
            <w:vMerge/>
            <w:vAlign w:val="center"/>
            <w:hideMark/>
          </w:tcPr>
          <w:p w14:paraId="28FDE9BF" w14:textId="77777777" w:rsidR="00A34647" w:rsidRPr="0035640F" w:rsidRDefault="00A34647">
            <w:pPr>
              <w:spacing w:line="240" w:lineRule="auto"/>
              <w:rPr>
                <w:rFonts w:eastAsia="Times New Roman"/>
                <w:sz w:val="23"/>
                <w:szCs w:val="23"/>
              </w:rPr>
            </w:pPr>
          </w:p>
        </w:tc>
      </w:tr>
      <w:tr w:rsidR="009903B5" w:rsidRPr="0035640F" w14:paraId="29A74337" w14:textId="77777777">
        <w:trPr>
          <w:gridAfter w:val="1"/>
          <w:wAfter w:w="120" w:type="pct"/>
          <w:trHeight w:val="1157"/>
        </w:trPr>
        <w:tc>
          <w:tcPr>
            <w:tcW w:w="301" w:type="pct"/>
            <w:vMerge w:val="restart"/>
            <w:shd w:val="clear" w:color="auto" w:fill="auto"/>
            <w:noWrap/>
            <w:vAlign w:val="center"/>
            <w:hideMark/>
          </w:tcPr>
          <w:p w14:paraId="19FF4575" w14:textId="77777777" w:rsidR="00A34647" w:rsidRPr="0035640F" w:rsidRDefault="00A34647">
            <w:pPr>
              <w:spacing w:line="240" w:lineRule="auto"/>
              <w:jc w:val="center"/>
              <w:rPr>
                <w:rFonts w:eastAsia="Times New Roman"/>
                <w:sz w:val="23"/>
                <w:szCs w:val="23"/>
              </w:rPr>
            </w:pPr>
            <w:r w:rsidRPr="0035640F">
              <w:rPr>
                <w:rFonts w:eastAsia="Times New Roman"/>
                <w:sz w:val="23"/>
                <w:szCs w:val="23"/>
              </w:rPr>
              <w:t>2</w:t>
            </w:r>
          </w:p>
        </w:tc>
        <w:tc>
          <w:tcPr>
            <w:tcW w:w="688" w:type="pct"/>
            <w:vMerge w:val="restart"/>
            <w:shd w:val="clear" w:color="auto" w:fill="DEEAF6" w:themeFill="accent1" w:themeFillTint="33"/>
            <w:vAlign w:val="center"/>
            <w:hideMark/>
          </w:tcPr>
          <w:p w14:paraId="711846AF" w14:textId="77777777" w:rsidR="00A34647" w:rsidRPr="0035640F" w:rsidRDefault="00A34647">
            <w:pPr>
              <w:spacing w:line="240" w:lineRule="auto"/>
              <w:jc w:val="center"/>
              <w:rPr>
                <w:rFonts w:eastAsia="Times New Roman"/>
                <w:b/>
                <w:bCs/>
                <w:sz w:val="23"/>
                <w:szCs w:val="23"/>
              </w:rPr>
            </w:pPr>
            <w:r w:rsidRPr="0035640F">
              <w:rPr>
                <w:rFonts w:eastAsia="Times New Roman"/>
                <w:b/>
                <w:bCs/>
                <w:sz w:val="23"/>
                <w:szCs w:val="23"/>
              </w:rPr>
              <w:t>Kỹ năng viết quyển ĐATN</w:t>
            </w:r>
            <w:r w:rsidRPr="0035640F">
              <w:rPr>
                <w:rFonts w:eastAsia="Times New Roman"/>
                <w:b/>
                <w:bCs/>
                <w:sz w:val="23"/>
                <w:szCs w:val="23"/>
              </w:rPr>
              <w:br/>
              <w:t>(2 điểm)</w:t>
            </w:r>
          </w:p>
        </w:tc>
        <w:tc>
          <w:tcPr>
            <w:tcW w:w="3523" w:type="pct"/>
            <w:shd w:val="clear" w:color="auto" w:fill="auto"/>
            <w:vAlign w:val="center"/>
            <w:hideMark/>
          </w:tcPr>
          <w:p w14:paraId="4B5C95B8" w14:textId="77777777" w:rsidR="00A34647" w:rsidRPr="0035640F" w:rsidRDefault="00A34647">
            <w:pPr>
              <w:spacing w:line="240" w:lineRule="auto"/>
              <w:rPr>
                <w:rFonts w:eastAsia="Times New Roman"/>
                <w:sz w:val="23"/>
                <w:szCs w:val="23"/>
              </w:rPr>
            </w:pPr>
            <w:r w:rsidRPr="0035640F">
              <w:rPr>
                <w:rFonts w:eastAsia="Times New Roman"/>
                <w:sz w:val="23"/>
                <w:szCs w:val="23"/>
              </w:rPr>
              <w:t xml:space="preserve">Trình bày đúng mẫu quy định, bố cục các chương logic và hợp lý: </w:t>
            </w:r>
            <w:r>
              <w:rPr>
                <w:rFonts w:eastAsia="Times New Roman"/>
                <w:sz w:val="23"/>
                <w:szCs w:val="23"/>
              </w:rPr>
              <w:t>B</w:t>
            </w:r>
            <w:r w:rsidRPr="0035640F">
              <w:rPr>
                <w:rFonts w:eastAsia="Times New Roman"/>
                <w:sz w:val="23"/>
                <w:szCs w:val="23"/>
              </w:rPr>
              <w:t>ảng biểu, hình ảnh rõ ràng, có tiêu đề, được đánh số thứ tự và được giải thích hay đề cập đến trong đồ án, có căn lề, dấu cách sau dấu chấm, dấu phẩy, có mở đầu chương và kết luận chương, có liệt kê tài liệu tham khảo và có trích dẫn, v.v.</w:t>
            </w:r>
          </w:p>
        </w:tc>
        <w:tc>
          <w:tcPr>
            <w:tcW w:w="368" w:type="pct"/>
            <w:vMerge w:val="restart"/>
            <w:shd w:val="clear" w:color="auto" w:fill="auto"/>
            <w:noWrap/>
            <w:vAlign w:val="bottom"/>
            <w:hideMark/>
          </w:tcPr>
          <w:p w14:paraId="39E88E48" w14:textId="77777777" w:rsidR="00A34647" w:rsidRPr="0035640F" w:rsidRDefault="00A34647">
            <w:pPr>
              <w:spacing w:line="240" w:lineRule="auto"/>
              <w:jc w:val="center"/>
              <w:rPr>
                <w:rFonts w:eastAsia="Times New Roman"/>
                <w:sz w:val="23"/>
                <w:szCs w:val="23"/>
              </w:rPr>
            </w:pPr>
            <w:r w:rsidRPr="0035640F">
              <w:rPr>
                <w:rFonts w:eastAsia="Times New Roman"/>
                <w:sz w:val="23"/>
                <w:szCs w:val="23"/>
              </w:rPr>
              <w:t> </w:t>
            </w:r>
          </w:p>
        </w:tc>
      </w:tr>
      <w:tr w:rsidR="009903B5" w:rsidRPr="0035640F" w14:paraId="14BA3526" w14:textId="77777777">
        <w:trPr>
          <w:trHeight w:val="701"/>
        </w:trPr>
        <w:tc>
          <w:tcPr>
            <w:tcW w:w="301" w:type="pct"/>
            <w:vMerge/>
            <w:vAlign w:val="center"/>
            <w:hideMark/>
          </w:tcPr>
          <w:p w14:paraId="10CA4D68" w14:textId="77777777" w:rsidR="00A34647" w:rsidRPr="0035640F" w:rsidRDefault="00A34647">
            <w:pPr>
              <w:spacing w:line="240" w:lineRule="auto"/>
              <w:rPr>
                <w:rFonts w:eastAsia="Times New Roman"/>
                <w:sz w:val="23"/>
                <w:szCs w:val="23"/>
              </w:rPr>
            </w:pPr>
          </w:p>
        </w:tc>
        <w:tc>
          <w:tcPr>
            <w:tcW w:w="688" w:type="pct"/>
            <w:vMerge/>
            <w:shd w:val="clear" w:color="auto" w:fill="DEEAF6" w:themeFill="accent1" w:themeFillTint="33"/>
            <w:vAlign w:val="center"/>
            <w:hideMark/>
          </w:tcPr>
          <w:p w14:paraId="3C0839A4" w14:textId="77777777" w:rsidR="00A34647" w:rsidRPr="0035640F" w:rsidRDefault="00A34647">
            <w:pPr>
              <w:spacing w:line="240" w:lineRule="auto"/>
              <w:rPr>
                <w:rFonts w:eastAsia="Times New Roman"/>
                <w:b/>
                <w:bCs/>
                <w:sz w:val="23"/>
                <w:szCs w:val="23"/>
              </w:rPr>
            </w:pPr>
          </w:p>
        </w:tc>
        <w:tc>
          <w:tcPr>
            <w:tcW w:w="3523" w:type="pct"/>
            <w:shd w:val="clear" w:color="auto" w:fill="auto"/>
            <w:vAlign w:val="center"/>
            <w:hideMark/>
          </w:tcPr>
          <w:p w14:paraId="22981E86" w14:textId="77777777" w:rsidR="00A34647" w:rsidRPr="0035640F" w:rsidRDefault="00A34647">
            <w:pPr>
              <w:spacing w:line="240" w:lineRule="auto"/>
              <w:rPr>
                <w:rFonts w:eastAsia="Times New Roman"/>
                <w:sz w:val="23"/>
                <w:szCs w:val="23"/>
              </w:rPr>
            </w:pPr>
            <w:r w:rsidRPr="0035640F">
              <w:rPr>
                <w:rFonts w:eastAsia="Times New Roman"/>
                <w:sz w:val="23"/>
                <w:szCs w:val="23"/>
              </w:rPr>
              <w:t xml:space="preserve">Kỹ năng diễn đạt, phân tích, giải thích, lập luận: </w:t>
            </w:r>
            <w:r>
              <w:rPr>
                <w:rFonts w:eastAsia="Times New Roman"/>
                <w:sz w:val="23"/>
                <w:szCs w:val="23"/>
              </w:rPr>
              <w:t>C</w:t>
            </w:r>
            <w:r w:rsidRPr="0035640F">
              <w:rPr>
                <w:rFonts w:eastAsia="Times New Roman"/>
                <w:sz w:val="23"/>
                <w:szCs w:val="23"/>
              </w:rPr>
              <w:t xml:space="preserve">ấu trúc câu rõ ràng, văn phong khoa học, lập luận logic và có cơ sở, thuật ngữ chuyên </w:t>
            </w:r>
            <w:r>
              <w:rPr>
                <w:rFonts w:eastAsia="Times New Roman"/>
                <w:sz w:val="23"/>
                <w:szCs w:val="23"/>
              </w:rPr>
              <w:t xml:space="preserve">ngành phù hợp, </w:t>
            </w:r>
          </w:p>
        </w:tc>
        <w:tc>
          <w:tcPr>
            <w:tcW w:w="368" w:type="pct"/>
            <w:vMerge/>
            <w:vAlign w:val="center"/>
            <w:hideMark/>
          </w:tcPr>
          <w:p w14:paraId="40D7BB45" w14:textId="77777777" w:rsidR="00A34647" w:rsidRPr="0035640F" w:rsidRDefault="00A34647">
            <w:pPr>
              <w:spacing w:line="240" w:lineRule="auto"/>
              <w:rPr>
                <w:rFonts w:eastAsia="Times New Roman"/>
                <w:sz w:val="23"/>
                <w:szCs w:val="23"/>
              </w:rPr>
            </w:pPr>
          </w:p>
        </w:tc>
        <w:tc>
          <w:tcPr>
            <w:tcW w:w="120" w:type="pct"/>
            <w:tcBorders>
              <w:top w:val="nil"/>
              <w:bottom w:val="nil"/>
              <w:right w:val="nil"/>
            </w:tcBorders>
          </w:tcPr>
          <w:p w14:paraId="2F380F93" w14:textId="77777777" w:rsidR="00A34647" w:rsidRPr="0035640F" w:rsidRDefault="00A34647">
            <w:r>
              <w:tab/>
            </w:r>
            <w:r>
              <w:tab/>
            </w:r>
          </w:p>
        </w:tc>
      </w:tr>
      <w:tr w:rsidR="009903B5" w:rsidRPr="0035640F" w14:paraId="0619E41B" w14:textId="77777777">
        <w:trPr>
          <w:gridAfter w:val="1"/>
          <w:wAfter w:w="120" w:type="pct"/>
          <w:trHeight w:val="868"/>
        </w:trPr>
        <w:tc>
          <w:tcPr>
            <w:tcW w:w="301" w:type="pct"/>
            <w:vMerge w:val="restart"/>
            <w:shd w:val="clear" w:color="auto" w:fill="auto"/>
            <w:noWrap/>
            <w:vAlign w:val="center"/>
            <w:hideMark/>
          </w:tcPr>
          <w:p w14:paraId="4695B5DE" w14:textId="77777777" w:rsidR="00A34647" w:rsidRPr="0035640F" w:rsidRDefault="00A34647">
            <w:pPr>
              <w:spacing w:line="240" w:lineRule="auto"/>
              <w:jc w:val="center"/>
              <w:rPr>
                <w:rFonts w:eastAsia="Times New Roman"/>
                <w:sz w:val="23"/>
                <w:szCs w:val="23"/>
              </w:rPr>
            </w:pPr>
            <w:r w:rsidRPr="0035640F">
              <w:rPr>
                <w:rFonts w:eastAsia="Times New Roman"/>
                <w:sz w:val="23"/>
                <w:szCs w:val="23"/>
              </w:rPr>
              <w:t>3</w:t>
            </w:r>
          </w:p>
        </w:tc>
        <w:tc>
          <w:tcPr>
            <w:tcW w:w="688" w:type="pct"/>
            <w:vMerge w:val="restart"/>
            <w:shd w:val="clear" w:color="auto" w:fill="DEEAF6" w:themeFill="accent1" w:themeFillTint="33"/>
            <w:vAlign w:val="center"/>
            <w:hideMark/>
          </w:tcPr>
          <w:p w14:paraId="786ECEED" w14:textId="77777777" w:rsidR="00A34647" w:rsidRPr="0035640F" w:rsidRDefault="00A34647">
            <w:pPr>
              <w:spacing w:line="240" w:lineRule="auto"/>
              <w:jc w:val="center"/>
              <w:rPr>
                <w:rFonts w:eastAsia="Times New Roman"/>
                <w:b/>
                <w:bCs/>
                <w:sz w:val="23"/>
                <w:szCs w:val="23"/>
              </w:rPr>
            </w:pPr>
            <w:r w:rsidRPr="0035640F">
              <w:rPr>
                <w:rFonts w:eastAsia="Times New Roman"/>
                <w:b/>
                <w:bCs/>
                <w:sz w:val="23"/>
                <w:szCs w:val="23"/>
              </w:rPr>
              <w:t xml:space="preserve">Nội dung và kết quả đạt được </w:t>
            </w:r>
            <w:r w:rsidRPr="0035640F">
              <w:rPr>
                <w:rFonts w:eastAsia="Times New Roman"/>
                <w:b/>
                <w:bCs/>
                <w:sz w:val="23"/>
                <w:szCs w:val="23"/>
              </w:rPr>
              <w:br/>
              <w:t>(5 điểm)</w:t>
            </w:r>
          </w:p>
        </w:tc>
        <w:tc>
          <w:tcPr>
            <w:tcW w:w="3523" w:type="pct"/>
            <w:shd w:val="clear" w:color="auto" w:fill="auto"/>
            <w:vAlign w:val="center"/>
            <w:hideMark/>
          </w:tcPr>
          <w:p w14:paraId="4E054CAA" w14:textId="77777777" w:rsidR="00A34647" w:rsidRPr="0035640F" w:rsidRDefault="00A34647">
            <w:pPr>
              <w:spacing w:line="240" w:lineRule="auto"/>
              <w:rPr>
                <w:rFonts w:eastAsia="Times New Roman"/>
                <w:sz w:val="23"/>
                <w:szCs w:val="23"/>
              </w:rPr>
            </w:pPr>
            <w:r w:rsidRPr="0035640F">
              <w:rPr>
                <w:rFonts w:eastAsia="Times New Roman"/>
                <w:sz w:val="23"/>
                <w:szCs w:val="23"/>
              </w:rPr>
              <w:t xml:space="preserve">Nêu rõ tính cấp thiết, ý nghĩa khoa học và thực tiễn của đề tài, các vấn đề và các giả thuyết, phạm vi ứng dụng của đề tài. Thực hiện đầy đủ quy trình nghiên cứu: </w:t>
            </w:r>
            <w:r>
              <w:rPr>
                <w:rFonts w:eastAsia="Times New Roman"/>
                <w:sz w:val="23"/>
                <w:szCs w:val="23"/>
              </w:rPr>
              <w:t>Đ</w:t>
            </w:r>
            <w:r w:rsidRPr="0035640F">
              <w:rPr>
                <w:rFonts w:eastAsia="Times New Roman"/>
                <w:sz w:val="23"/>
                <w:szCs w:val="23"/>
              </w:rPr>
              <w:t>ặt vấn đề, mục tiêu đề ra, phương pháp nghiên cứu/</w:t>
            </w:r>
            <w:r>
              <w:rPr>
                <w:rFonts w:eastAsia="Times New Roman"/>
                <w:sz w:val="23"/>
                <w:szCs w:val="23"/>
              </w:rPr>
              <w:t xml:space="preserve"> </w:t>
            </w:r>
            <w:r w:rsidRPr="0035640F">
              <w:rPr>
                <w:rFonts w:eastAsia="Times New Roman"/>
                <w:sz w:val="23"/>
                <w:szCs w:val="23"/>
              </w:rPr>
              <w:t>giải quyết vấn đề, kết quả đạt được, đánh giá và kết luận.</w:t>
            </w:r>
          </w:p>
        </w:tc>
        <w:tc>
          <w:tcPr>
            <w:tcW w:w="368" w:type="pct"/>
            <w:vMerge w:val="restart"/>
            <w:shd w:val="clear" w:color="auto" w:fill="auto"/>
            <w:noWrap/>
            <w:vAlign w:val="bottom"/>
            <w:hideMark/>
          </w:tcPr>
          <w:p w14:paraId="3C5AE542" w14:textId="77777777" w:rsidR="00A34647" w:rsidRPr="0035640F" w:rsidRDefault="00A34647">
            <w:pPr>
              <w:spacing w:line="240" w:lineRule="auto"/>
              <w:jc w:val="center"/>
              <w:rPr>
                <w:rFonts w:eastAsia="Times New Roman"/>
                <w:sz w:val="23"/>
                <w:szCs w:val="23"/>
              </w:rPr>
            </w:pPr>
            <w:r w:rsidRPr="0035640F">
              <w:rPr>
                <w:rFonts w:eastAsia="Times New Roman"/>
                <w:sz w:val="23"/>
                <w:szCs w:val="23"/>
              </w:rPr>
              <w:t> </w:t>
            </w:r>
          </w:p>
        </w:tc>
      </w:tr>
      <w:tr w:rsidR="00B43ED3" w:rsidRPr="0035640F" w14:paraId="00B108C0" w14:textId="77777777">
        <w:trPr>
          <w:gridAfter w:val="1"/>
          <w:wAfter w:w="120" w:type="pct"/>
          <w:trHeight w:val="868"/>
        </w:trPr>
        <w:tc>
          <w:tcPr>
            <w:tcW w:w="301" w:type="pct"/>
            <w:vMerge/>
            <w:vAlign w:val="center"/>
            <w:hideMark/>
          </w:tcPr>
          <w:p w14:paraId="2A508C18" w14:textId="77777777" w:rsidR="00A34647" w:rsidRPr="0035640F" w:rsidRDefault="00A34647">
            <w:pPr>
              <w:spacing w:line="240" w:lineRule="auto"/>
              <w:rPr>
                <w:rFonts w:eastAsia="Times New Roman"/>
                <w:sz w:val="23"/>
                <w:szCs w:val="23"/>
              </w:rPr>
            </w:pPr>
          </w:p>
        </w:tc>
        <w:tc>
          <w:tcPr>
            <w:tcW w:w="688" w:type="pct"/>
            <w:vMerge/>
            <w:shd w:val="clear" w:color="auto" w:fill="DEEAF6" w:themeFill="accent1" w:themeFillTint="33"/>
            <w:vAlign w:val="center"/>
            <w:hideMark/>
          </w:tcPr>
          <w:p w14:paraId="6F1B359B" w14:textId="77777777" w:rsidR="00A34647" w:rsidRPr="0035640F" w:rsidRDefault="00A34647">
            <w:pPr>
              <w:spacing w:line="240" w:lineRule="auto"/>
              <w:rPr>
                <w:rFonts w:eastAsia="Times New Roman"/>
                <w:b/>
                <w:bCs/>
                <w:sz w:val="23"/>
                <w:szCs w:val="23"/>
              </w:rPr>
            </w:pPr>
          </w:p>
        </w:tc>
        <w:tc>
          <w:tcPr>
            <w:tcW w:w="3523" w:type="pct"/>
            <w:shd w:val="clear" w:color="auto" w:fill="auto"/>
            <w:vAlign w:val="center"/>
            <w:hideMark/>
          </w:tcPr>
          <w:p w14:paraId="01E460B1" w14:textId="77777777" w:rsidR="00A34647" w:rsidRPr="0035640F" w:rsidRDefault="00A34647">
            <w:pPr>
              <w:spacing w:line="240" w:lineRule="auto"/>
              <w:rPr>
                <w:rFonts w:eastAsia="Times New Roman"/>
                <w:sz w:val="23"/>
                <w:szCs w:val="23"/>
              </w:rPr>
            </w:pPr>
            <w:r w:rsidRPr="0035640F">
              <w:rPr>
                <w:rFonts w:eastAsia="Times New Roman"/>
                <w:sz w:val="23"/>
                <w:szCs w:val="23"/>
              </w:rPr>
              <w:t>Nội dung và kết quả được trình bày một cách logic và hợp lý, được phân tích và đánh giá thỏa đáng. Biện luận phân tích kết quả mô phỏng/</w:t>
            </w:r>
            <w:r>
              <w:rPr>
                <w:rFonts w:eastAsia="Times New Roman"/>
                <w:sz w:val="23"/>
                <w:szCs w:val="23"/>
              </w:rPr>
              <w:t xml:space="preserve"> </w:t>
            </w:r>
            <w:r w:rsidRPr="0035640F">
              <w:rPr>
                <w:rFonts w:eastAsia="Times New Roman"/>
                <w:sz w:val="23"/>
                <w:szCs w:val="23"/>
              </w:rPr>
              <w:t>phần mềm/</w:t>
            </w:r>
            <w:r>
              <w:rPr>
                <w:rFonts w:eastAsia="Times New Roman"/>
                <w:sz w:val="23"/>
                <w:szCs w:val="23"/>
              </w:rPr>
              <w:t xml:space="preserve"> </w:t>
            </w:r>
            <w:r w:rsidRPr="0035640F">
              <w:rPr>
                <w:rFonts w:eastAsia="Times New Roman"/>
                <w:sz w:val="23"/>
                <w:szCs w:val="23"/>
              </w:rPr>
              <w:t>thực nghiệm, so sánh kết quả đạt được với kết quả trước đó có liên quan</w:t>
            </w:r>
            <w:r>
              <w:rPr>
                <w:rFonts w:eastAsia="Times New Roman"/>
                <w:sz w:val="23"/>
                <w:szCs w:val="23"/>
              </w:rPr>
              <w:t>.</w:t>
            </w:r>
          </w:p>
        </w:tc>
        <w:tc>
          <w:tcPr>
            <w:tcW w:w="368" w:type="pct"/>
            <w:vMerge/>
            <w:vAlign w:val="center"/>
            <w:hideMark/>
          </w:tcPr>
          <w:p w14:paraId="315E10A3" w14:textId="77777777" w:rsidR="00A34647" w:rsidRPr="0035640F" w:rsidRDefault="00A34647">
            <w:pPr>
              <w:spacing w:line="240" w:lineRule="auto"/>
              <w:rPr>
                <w:rFonts w:eastAsia="Times New Roman"/>
                <w:sz w:val="23"/>
                <w:szCs w:val="23"/>
              </w:rPr>
            </w:pPr>
          </w:p>
        </w:tc>
      </w:tr>
      <w:tr w:rsidR="00B43ED3" w:rsidRPr="0035640F" w14:paraId="558DFE66" w14:textId="77777777">
        <w:trPr>
          <w:gridAfter w:val="1"/>
          <w:wAfter w:w="120" w:type="pct"/>
          <w:trHeight w:val="868"/>
        </w:trPr>
        <w:tc>
          <w:tcPr>
            <w:tcW w:w="301" w:type="pct"/>
            <w:vMerge/>
            <w:vAlign w:val="center"/>
            <w:hideMark/>
          </w:tcPr>
          <w:p w14:paraId="22A95577" w14:textId="77777777" w:rsidR="00A34647" w:rsidRPr="0035640F" w:rsidRDefault="00A34647">
            <w:pPr>
              <w:spacing w:line="240" w:lineRule="auto"/>
              <w:rPr>
                <w:rFonts w:eastAsia="Times New Roman"/>
                <w:sz w:val="23"/>
                <w:szCs w:val="23"/>
              </w:rPr>
            </w:pPr>
          </w:p>
        </w:tc>
        <w:tc>
          <w:tcPr>
            <w:tcW w:w="688" w:type="pct"/>
            <w:vMerge/>
            <w:shd w:val="clear" w:color="auto" w:fill="DEEAF6" w:themeFill="accent1" w:themeFillTint="33"/>
            <w:vAlign w:val="center"/>
            <w:hideMark/>
          </w:tcPr>
          <w:p w14:paraId="5540740C" w14:textId="77777777" w:rsidR="00A34647" w:rsidRPr="0035640F" w:rsidRDefault="00A34647">
            <w:pPr>
              <w:spacing w:line="240" w:lineRule="auto"/>
              <w:rPr>
                <w:rFonts w:eastAsia="Times New Roman"/>
                <w:b/>
                <w:bCs/>
                <w:sz w:val="23"/>
                <w:szCs w:val="23"/>
              </w:rPr>
            </w:pPr>
          </w:p>
        </w:tc>
        <w:tc>
          <w:tcPr>
            <w:tcW w:w="3523" w:type="pct"/>
            <w:shd w:val="clear" w:color="auto" w:fill="auto"/>
            <w:vAlign w:val="center"/>
            <w:hideMark/>
          </w:tcPr>
          <w:p w14:paraId="24B0D015" w14:textId="77777777" w:rsidR="00A34647" w:rsidRPr="0035640F" w:rsidRDefault="00A34647">
            <w:pPr>
              <w:spacing w:line="240" w:lineRule="auto"/>
              <w:rPr>
                <w:rFonts w:eastAsia="Times New Roman"/>
                <w:sz w:val="23"/>
                <w:szCs w:val="23"/>
              </w:rPr>
            </w:pPr>
            <w:r w:rsidRPr="0035640F">
              <w:rPr>
                <w:rFonts w:eastAsia="Times New Roman"/>
                <w:sz w:val="23"/>
                <w:szCs w:val="23"/>
              </w:rPr>
              <w:t>Chỉ rõ phù hợp giữa kết quả đạt được và mục tiêu ban đầu đề ra đồng thời cung cấp lập luận để đề xuất hướng giải quyết có thể thực hiện trong tương lai. Hàm lượng khoa học/</w:t>
            </w:r>
            <w:r>
              <w:rPr>
                <w:rFonts w:eastAsia="Times New Roman"/>
                <w:sz w:val="23"/>
                <w:szCs w:val="23"/>
              </w:rPr>
              <w:t xml:space="preserve"> </w:t>
            </w:r>
            <w:r w:rsidRPr="0035640F">
              <w:rPr>
                <w:rFonts w:eastAsia="Times New Roman"/>
                <w:sz w:val="23"/>
                <w:szCs w:val="23"/>
              </w:rPr>
              <w:t xml:space="preserve">độ phức tạp cao, </w:t>
            </w:r>
            <w:r>
              <w:rPr>
                <w:rFonts w:eastAsia="Times New Roman"/>
                <w:sz w:val="23"/>
                <w:szCs w:val="23"/>
              </w:rPr>
              <w:t xml:space="preserve">có </w:t>
            </w:r>
            <w:r w:rsidRPr="0035640F">
              <w:rPr>
                <w:rFonts w:eastAsia="Times New Roman"/>
                <w:sz w:val="23"/>
                <w:szCs w:val="23"/>
              </w:rPr>
              <w:t>tính mới/tính sáng tạo trong nội dung và kết quả đồ á</w:t>
            </w:r>
            <w:r>
              <w:rPr>
                <w:rFonts w:eastAsia="Times New Roman"/>
                <w:sz w:val="23"/>
                <w:szCs w:val="23"/>
              </w:rPr>
              <w:t>n.</w:t>
            </w:r>
          </w:p>
        </w:tc>
        <w:tc>
          <w:tcPr>
            <w:tcW w:w="368" w:type="pct"/>
            <w:vMerge/>
            <w:vAlign w:val="center"/>
            <w:hideMark/>
          </w:tcPr>
          <w:p w14:paraId="2E2B7E03" w14:textId="77777777" w:rsidR="00A34647" w:rsidRPr="0035640F" w:rsidRDefault="00A34647">
            <w:pPr>
              <w:spacing w:line="240" w:lineRule="auto"/>
              <w:rPr>
                <w:rFonts w:eastAsia="Times New Roman"/>
                <w:sz w:val="23"/>
                <w:szCs w:val="23"/>
              </w:rPr>
            </w:pPr>
          </w:p>
        </w:tc>
      </w:tr>
      <w:tr w:rsidR="009903B5" w:rsidRPr="0035640F" w14:paraId="361AA6FA" w14:textId="77777777">
        <w:trPr>
          <w:gridAfter w:val="1"/>
          <w:wAfter w:w="120" w:type="pct"/>
          <w:trHeight w:val="805"/>
        </w:trPr>
        <w:tc>
          <w:tcPr>
            <w:tcW w:w="301" w:type="pct"/>
            <w:vMerge w:val="restart"/>
            <w:shd w:val="clear" w:color="auto" w:fill="auto"/>
            <w:noWrap/>
            <w:vAlign w:val="center"/>
            <w:hideMark/>
          </w:tcPr>
          <w:p w14:paraId="43656991" w14:textId="77777777" w:rsidR="00A34647" w:rsidRPr="0035640F" w:rsidRDefault="00A34647">
            <w:pPr>
              <w:spacing w:line="240" w:lineRule="auto"/>
              <w:jc w:val="center"/>
              <w:rPr>
                <w:rFonts w:eastAsia="Times New Roman"/>
                <w:sz w:val="23"/>
                <w:szCs w:val="23"/>
              </w:rPr>
            </w:pPr>
            <w:r w:rsidRPr="0035640F">
              <w:rPr>
                <w:rFonts w:eastAsia="Times New Roman"/>
                <w:sz w:val="23"/>
                <w:szCs w:val="23"/>
              </w:rPr>
              <w:t>4</w:t>
            </w:r>
          </w:p>
        </w:tc>
        <w:tc>
          <w:tcPr>
            <w:tcW w:w="688" w:type="pct"/>
            <w:vMerge w:val="restart"/>
            <w:shd w:val="clear" w:color="auto" w:fill="DEEAF6" w:themeFill="accent1" w:themeFillTint="33"/>
            <w:vAlign w:val="center"/>
            <w:hideMark/>
          </w:tcPr>
          <w:p w14:paraId="248FC9B4" w14:textId="77777777" w:rsidR="00A34647" w:rsidRPr="0035640F" w:rsidRDefault="00A34647">
            <w:pPr>
              <w:spacing w:line="240" w:lineRule="auto"/>
              <w:jc w:val="center"/>
              <w:rPr>
                <w:rFonts w:eastAsia="Times New Roman"/>
                <w:b/>
                <w:bCs/>
                <w:sz w:val="23"/>
                <w:szCs w:val="23"/>
              </w:rPr>
            </w:pPr>
            <w:r w:rsidRPr="0035640F">
              <w:rPr>
                <w:rFonts w:eastAsia="Times New Roman"/>
                <w:b/>
                <w:bCs/>
                <w:sz w:val="23"/>
                <w:szCs w:val="23"/>
              </w:rPr>
              <w:t xml:space="preserve">Điểm thành tích </w:t>
            </w:r>
            <w:r w:rsidRPr="0035640F">
              <w:rPr>
                <w:rFonts w:eastAsia="Times New Roman"/>
                <w:b/>
                <w:bCs/>
                <w:sz w:val="23"/>
                <w:szCs w:val="23"/>
              </w:rPr>
              <w:br/>
              <w:t>(1 điểm)</w:t>
            </w:r>
          </w:p>
        </w:tc>
        <w:tc>
          <w:tcPr>
            <w:tcW w:w="3523" w:type="pct"/>
            <w:shd w:val="clear" w:color="auto" w:fill="auto"/>
            <w:vAlign w:val="center"/>
            <w:hideMark/>
          </w:tcPr>
          <w:p w14:paraId="3B39B2B1" w14:textId="77777777" w:rsidR="00A34647" w:rsidRPr="0035640F" w:rsidRDefault="00A34647">
            <w:pPr>
              <w:spacing w:line="240" w:lineRule="auto"/>
              <w:rPr>
                <w:rFonts w:eastAsia="Times New Roman"/>
                <w:sz w:val="23"/>
                <w:szCs w:val="23"/>
              </w:rPr>
            </w:pPr>
            <w:r w:rsidRPr="0035640F">
              <w:rPr>
                <w:rFonts w:eastAsia="Times New Roman"/>
                <w:sz w:val="23"/>
                <w:szCs w:val="23"/>
              </w:rPr>
              <w:t>Có bài báo KH được đăng hoặc chấp nhận đăng/ đạt giải SV NCKH giải 3 cấp Trường trở lên/</w:t>
            </w:r>
            <w:r>
              <w:rPr>
                <w:rFonts w:eastAsia="Times New Roman"/>
                <w:sz w:val="23"/>
                <w:szCs w:val="23"/>
              </w:rPr>
              <w:t xml:space="preserve"> </w:t>
            </w:r>
            <w:r w:rsidRPr="0035640F">
              <w:rPr>
                <w:rFonts w:eastAsia="Times New Roman"/>
                <w:sz w:val="23"/>
                <w:szCs w:val="23"/>
              </w:rPr>
              <w:t>Các giải thưởng khoa học trong nước, quốc tế từ giải 3 trở lên/</w:t>
            </w:r>
            <w:r>
              <w:rPr>
                <w:rFonts w:eastAsia="Times New Roman"/>
                <w:sz w:val="23"/>
                <w:szCs w:val="23"/>
              </w:rPr>
              <w:t xml:space="preserve"> </w:t>
            </w:r>
            <w:r w:rsidRPr="0035640F">
              <w:rPr>
                <w:rFonts w:eastAsia="Times New Roman"/>
                <w:sz w:val="23"/>
                <w:szCs w:val="23"/>
              </w:rPr>
              <w:t xml:space="preserve">Có đăng ký bằng phát minh sáng chế. </w:t>
            </w:r>
            <w:r w:rsidRPr="0035640F">
              <w:rPr>
                <w:rFonts w:eastAsia="Times New Roman"/>
                <w:b/>
                <w:bCs/>
                <w:sz w:val="23"/>
                <w:szCs w:val="23"/>
              </w:rPr>
              <w:t>(1 điểm)</w:t>
            </w:r>
          </w:p>
        </w:tc>
        <w:tc>
          <w:tcPr>
            <w:tcW w:w="368" w:type="pct"/>
            <w:vMerge w:val="restart"/>
            <w:shd w:val="clear" w:color="auto" w:fill="auto"/>
            <w:noWrap/>
            <w:vAlign w:val="bottom"/>
            <w:hideMark/>
          </w:tcPr>
          <w:p w14:paraId="2F8901E6" w14:textId="77777777" w:rsidR="00A34647" w:rsidRPr="0035640F" w:rsidRDefault="00A34647">
            <w:pPr>
              <w:spacing w:line="240" w:lineRule="auto"/>
              <w:jc w:val="center"/>
              <w:rPr>
                <w:rFonts w:eastAsia="Times New Roman"/>
                <w:sz w:val="23"/>
                <w:szCs w:val="23"/>
              </w:rPr>
            </w:pPr>
            <w:r w:rsidRPr="0035640F">
              <w:rPr>
                <w:rFonts w:eastAsia="Times New Roman"/>
                <w:sz w:val="23"/>
                <w:szCs w:val="23"/>
              </w:rPr>
              <w:t> </w:t>
            </w:r>
          </w:p>
        </w:tc>
      </w:tr>
      <w:tr w:rsidR="00B43ED3" w:rsidRPr="0035640F" w14:paraId="3A3E94B8" w14:textId="77777777">
        <w:trPr>
          <w:gridAfter w:val="1"/>
          <w:wAfter w:w="120" w:type="pct"/>
          <w:trHeight w:val="289"/>
        </w:trPr>
        <w:tc>
          <w:tcPr>
            <w:tcW w:w="301" w:type="pct"/>
            <w:vMerge/>
            <w:vAlign w:val="center"/>
            <w:hideMark/>
          </w:tcPr>
          <w:p w14:paraId="3784972B" w14:textId="77777777" w:rsidR="00A34647" w:rsidRPr="0035640F" w:rsidRDefault="00A34647">
            <w:pPr>
              <w:spacing w:line="240" w:lineRule="auto"/>
              <w:rPr>
                <w:rFonts w:eastAsia="Times New Roman"/>
                <w:sz w:val="23"/>
                <w:szCs w:val="23"/>
              </w:rPr>
            </w:pPr>
          </w:p>
        </w:tc>
        <w:tc>
          <w:tcPr>
            <w:tcW w:w="688" w:type="pct"/>
            <w:vMerge/>
            <w:shd w:val="clear" w:color="auto" w:fill="DEEAF6" w:themeFill="accent1" w:themeFillTint="33"/>
            <w:vAlign w:val="center"/>
            <w:hideMark/>
          </w:tcPr>
          <w:p w14:paraId="74A817FF" w14:textId="77777777" w:rsidR="00A34647" w:rsidRPr="0035640F" w:rsidRDefault="00A34647">
            <w:pPr>
              <w:spacing w:line="240" w:lineRule="auto"/>
              <w:rPr>
                <w:rFonts w:eastAsia="Times New Roman"/>
                <w:b/>
                <w:bCs/>
                <w:sz w:val="23"/>
                <w:szCs w:val="23"/>
              </w:rPr>
            </w:pPr>
          </w:p>
        </w:tc>
        <w:tc>
          <w:tcPr>
            <w:tcW w:w="3523" w:type="pct"/>
            <w:shd w:val="clear" w:color="auto" w:fill="auto"/>
            <w:vAlign w:val="center"/>
            <w:hideMark/>
          </w:tcPr>
          <w:p w14:paraId="6FAD877F" w14:textId="77777777" w:rsidR="00A34647" w:rsidRPr="0035640F" w:rsidRDefault="00A34647">
            <w:pPr>
              <w:spacing w:line="240" w:lineRule="auto"/>
              <w:rPr>
                <w:rFonts w:eastAsia="Times New Roman"/>
                <w:sz w:val="23"/>
                <w:szCs w:val="23"/>
              </w:rPr>
            </w:pPr>
            <w:r w:rsidRPr="0035640F">
              <w:rPr>
                <w:rFonts w:eastAsia="Times New Roman"/>
                <w:sz w:val="23"/>
                <w:szCs w:val="23"/>
              </w:rPr>
              <w:t>Được báo cáo tại hội đồng cấp Trường trong hội nghị SV NCKH nhưng không đạt giải từ giải 3 trở lên/</w:t>
            </w:r>
            <w:r>
              <w:rPr>
                <w:rFonts w:eastAsia="Times New Roman"/>
                <w:sz w:val="23"/>
                <w:szCs w:val="23"/>
              </w:rPr>
              <w:t xml:space="preserve"> </w:t>
            </w:r>
            <w:r w:rsidRPr="0035640F">
              <w:rPr>
                <w:rFonts w:eastAsia="Times New Roman"/>
                <w:sz w:val="23"/>
                <w:szCs w:val="23"/>
              </w:rPr>
              <w:t>Đạt giải khuyến khích trong cuộc thi khoa học trong nước, quốc tế/</w:t>
            </w:r>
            <w:r>
              <w:rPr>
                <w:rFonts w:eastAsia="Times New Roman"/>
                <w:sz w:val="23"/>
                <w:szCs w:val="23"/>
              </w:rPr>
              <w:t xml:space="preserve"> </w:t>
            </w:r>
            <w:r w:rsidRPr="0035640F">
              <w:rPr>
                <w:rFonts w:eastAsia="Times New Roman"/>
                <w:sz w:val="23"/>
                <w:szCs w:val="23"/>
              </w:rPr>
              <w:t xml:space="preserve">Kết quả đồ án là sản phẩm ứng dụng có tính hoàn thiện cao, yêu cầu khối lượng thực hiện lớn. </w:t>
            </w:r>
            <w:r w:rsidRPr="0035640F">
              <w:rPr>
                <w:rFonts w:eastAsia="Times New Roman"/>
                <w:b/>
                <w:bCs/>
                <w:sz w:val="23"/>
                <w:szCs w:val="23"/>
              </w:rPr>
              <w:t>(0,5 điểm)</w:t>
            </w:r>
          </w:p>
        </w:tc>
        <w:tc>
          <w:tcPr>
            <w:tcW w:w="368" w:type="pct"/>
            <w:vMerge/>
            <w:vAlign w:val="center"/>
            <w:hideMark/>
          </w:tcPr>
          <w:p w14:paraId="6F3408B2" w14:textId="77777777" w:rsidR="00A34647" w:rsidRPr="0035640F" w:rsidRDefault="00A34647">
            <w:pPr>
              <w:spacing w:line="240" w:lineRule="auto"/>
              <w:rPr>
                <w:rFonts w:eastAsia="Times New Roman"/>
                <w:sz w:val="23"/>
                <w:szCs w:val="23"/>
              </w:rPr>
            </w:pPr>
          </w:p>
        </w:tc>
      </w:tr>
      <w:tr w:rsidR="00B466F1" w:rsidRPr="0035640F" w14:paraId="41572016" w14:textId="77777777">
        <w:trPr>
          <w:gridAfter w:val="1"/>
          <w:wAfter w:w="120" w:type="pct"/>
          <w:trHeight w:val="289"/>
        </w:trPr>
        <w:tc>
          <w:tcPr>
            <w:tcW w:w="989" w:type="pct"/>
            <w:gridSpan w:val="2"/>
            <w:vMerge w:val="restart"/>
            <w:tcBorders>
              <w:left w:val="nil"/>
            </w:tcBorders>
            <w:shd w:val="clear" w:color="auto" w:fill="auto"/>
            <w:noWrap/>
            <w:vAlign w:val="bottom"/>
            <w:hideMark/>
          </w:tcPr>
          <w:p w14:paraId="0DDC1AA8" w14:textId="77777777" w:rsidR="00A34647" w:rsidRPr="0035640F" w:rsidRDefault="00A34647">
            <w:pPr>
              <w:spacing w:line="240" w:lineRule="auto"/>
              <w:rPr>
                <w:rFonts w:eastAsia="Times New Roman"/>
                <w:sz w:val="23"/>
                <w:szCs w:val="23"/>
              </w:rPr>
            </w:pPr>
            <w:r w:rsidRPr="0035640F">
              <w:rPr>
                <w:rFonts w:eastAsia="Times New Roman"/>
                <w:sz w:val="23"/>
                <w:szCs w:val="23"/>
              </w:rPr>
              <w:t> </w:t>
            </w:r>
          </w:p>
          <w:p w14:paraId="4FF76144" w14:textId="77777777" w:rsidR="00A34647" w:rsidRPr="0035640F" w:rsidRDefault="00A34647">
            <w:pPr>
              <w:spacing w:line="240" w:lineRule="auto"/>
              <w:rPr>
                <w:rFonts w:eastAsia="Times New Roman"/>
                <w:sz w:val="23"/>
                <w:szCs w:val="23"/>
              </w:rPr>
            </w:pPr>
            <w:r w:rsidRPr="0035640F">
              <w:rPr>
                <w:rFonts w:eastAsia="Times New Roman"/>
                <w:sz w:val="23"/>
                <w:szCs w:val="23"/>
              </w:rPr>
              <w:t> </w:t>
            </w:r>
          </w:p>
        </w:tc>
        <w:tc>
          <w:tcPr>
            <w:tcW w:w="3523" w:type="pct"/>
            <w:shd w:val="clear" w:color="auto" w:fill="auto"/>
            <w:vAlign w:val="center"/>
            <w:hideMark/>
          </w:tcPr>
          <w:p w14:paraId="605B5D6B" w14:textId="77777777" w:rsidR="00A34647" w:rsidRPr="0035640F" w:rsidRDefault="00A34647">
            <w:pPr>
              <w:spacing w:line="240" w:lineRule="auto"/>
              <w:jc w:val="right"/>
              <w:rPr>
                <w:rFonts w:eastAsia="Times New Roman"/>
                <w:b/>
                <w:bCs/>
                <w:sz w:val="23"/>
                <w:szCs w:val="23"/>
              </w:rPr>
            </w:pPr>
            <w:r w:rsidRPr="0035640F">
              <w:rPr>
                <w:rFonts w:eastAsia="Times New Roman"/>
                <w:b/>
                <w:bCs/>
                <w:sz w:val="23"/>
                <w:szCs w:val="23"/>
              </w:rPr>
              <w:t>Điểm tổng các tiêu chí:</w:t>
            </w:r>
          </w:p>
        </w:tc>
        <w:tc>
          <w:tcPr>
            <w:tcW w:w="368" w:type="pct"/>
            <w:shd w:val="clear" w:color="auto" w:fill="auto"/>
            <w:noWrap/>
            <w:vAlign w:val="bottom"/>
            <w:hideMark/>
          </w:tcPr>
          <w:p w14:paraId="2C1BCB68" w14:textId="77777777" w:rsidR="00A34647" w:rsidRPr="0035640F" w:rsidRDefault="00A34647">
            <w:pPr>
              <w:spacing w:line="240" w:lineRule="auto"/>
              <w:rPr>
                <w:rFonts w:eastAsia="Times New Roman"/>
                <w:sz w:val="23"/>
                <w:szCs w:val="23"/>
              </w:rPr>
            </w:pPr>
            <w:r w:rsidRPr="0035640F">
              <w:rPr>
                <w:rFonts w:eastAsia="Times New Roman"/>
                <w:sz w:val="23"/>
                <w:szCs w:val="23"/>
              </w:rPr>
              <w:t> </w:t>
            </w:r>
          </w:p>
        </w:tc>
      </w:tr>
      <w:tr w:rsidR="00B466F1" w:rsidRPr="0035640F" w14:paraId="11C021ED" w14:textId="77777777">
        <w:trPr>
          <w:gridAfter w:val="1"/>
          <w:wAfter w:w="120" w:type="pct"/>
          <w:trHeight w:val="289"/>
        </w:trPr>
        <w:tc>
          <w:tcPr>
            <w:tcW w:w="989" w:type="pct"/>
            <w:gridSpan w:val="2"/>
            <w:vMerge/>
            <w:tcBorders>
              <w:left w:val="nil"/>
              <w:bottom w:val="nil"/>
            </w:tcBorders>
            <w:shd w:val="clear" w:color="auto" w:fill="auto"/>
            <w:noWrap/>
            <w:vAlign w:val="bottom"/>
            <w:hideMark/>
          </w:tcPr>
          <w:p w14:paraId="4676B486" w14:textId="77777777" w:rsidR="00A34647" w:rsidRPr="0035640F" w:rsidRDefault="00A34647">
            <w:pPr>
              <w:spacing w:line="240" w:lineRule="auto"/>
              <w:rPr>
                <w:rFonts w:eastAsia="Times New Roman"/>
                <w:sz w:val="23"/>
                <w:szCs w:val="23"/>
              </w:rPr>
            </w:pPr>
          </w:p>
        </w:tc>
        <w:tc>
          <w:tcPr>
            <w:tcW w:w="3523" w:type="pct"/>
            <w:shd w:val="clear" w:color="auto" w:fill="auto"/>
            <w:vAlign w:val="center"/>
            <w:hideMark/>
          </w:tcPr>
          <w:p w14:paraId="52F84BED" w14:textId="77777777" w:rsidR="00A34647" w:rsidRPr="0035640F" w:rsidRDefault="00A34647">
            <w:pPr>
              <w:spacing w:line="240" w:lineRule="auto"/>
              <w:jc w:val="right"/>
              <w:rPr>
                <w:rFonts w:eastAsia="Times New Roman"/>
                <w:b/>
                <w:bCs/>
                <w:sz w:val="23"/>
                <w:szCs w:val="23"/>
              </w:rPr>
            </w:pPr>
            <w:r w:rsidRPr="0035640F">
              <w:rPr>
                <w:rFonts w:eastAsia="Times New Roman"/>
                <w:b/>
                <w:bCs/>
                <w:sz w:val="23"/>
                <w:szCs w:val="23"/>
              </w:rPr>
              <w:t>Điểm hướng dẫn:</w:t>
            </w:r>
          </w:p>
        </w:tc>
        <w:tc>
          <w:tcPr>
            <w:tcW w:w="368" w:type="pct"/>
            <w:shd w:val="clear" w:color="auto" w:fill="auto"/>
            <w:noWrap/>
            <w:vAlign w:val="bottom"/>
            <w:hideMark/>
          </w:tcPr>
          <w:p w14:paraId="1A85955F" w14:textId="77777777" w:rsidR="00A34647" w:rsidRPr="0035640F" w:rsidRDefault="00A34647">
            <w:pPr>
              <w:spacing w:line="240" w:lineRule="auto"/>
              <w:rPr>
                <w:rFonts w:eastAsia="Times New Roman"/>
                <w:sz w:val="23"/>
                <w:szCs w:val="23"/>
              </w:rPr>
            </w:pPr>
            <w:r w:rsidRPr="0035640F">
              <w:rPr>
                <w:rFonts w:eastAsia="Times New Roman"/>
                <w:sz w:val="23"/>
                <w:szCs w:val="23"/>
              </w:rPr>
              <w:t> </w:t>
            </w:r>
          </w:p>
        </w:tc>
      </w:tr>
    </w:tbl>
    <w:p w14:paraId="12E22E5C" w14:textId="77777777" w:rsidR="00A34647" w:rsidRDefault="00A34647" w:rsidP="00A34647">
      <w:pPr>
        <w:ind w:firstLine="5098"/>
        <w:jc w:val="center"/>
        <w:rPr>
          <w:rFonts w:eastAsia="Times New Roman"/>
          <w:b/>
          <w:bCs/>
          <w:sz w:val="24"/>
          <w:szCs w:val="24"/>
        </w:rPr>
      </w:pPr>
      <w:r w:rsidRPr="00104C3E">
        <w:rPr>
          <w:rFonts w:eastAsia="Times New Roman"/>
          <w:b/>
          <w:bCs/>
          <w:sz w:val="24"/>
          <w:szCs w:val="24"/>
        </w:rPr>
        <w:t>Cán bộ hướng dẫn</w:t>
      </w:r>
    </w:p>
    <w:p w14:paraId="0A1927D0" w14:textId="77777777" w:rsidR="00A34647" w:rsidRPr="008F1EE6" w:rsidRDefault="00A34647" w:rsidP="00A34647">
      <w:pPr>
        <w:ind w:firstLine="5098"/>
        <w:jc w:val="center"/>
        <w:rPr>
          <w:rFonts w:eastAsia="Times New Roman"/>
          <w:b/>
          <w:bCs/>
          <w:sz w:val="24"/>
          <w:szCs w:val="24"/>
        </w:rPr>
      </w:pPr>
      <w:r w:rsidRPr="00104C3E">
        <w:rPr>
          <w:rFonts w:eastAsia="Times New Roman"/>
        </w:rPr>
        <w:t>(Ký và ghi rõ họ tên)</w:t>
      </w:r>
    </w:p>
    <w:p w14:paraId="0219065F" w14:textId="77777777" w:rsidR="00A34647" w:rsidRPr="004A66B1" w:rsidRDefault="00A34647" w:rsidP="00A34647">
      <w:pPr>
        <w:jc w:val="center"/>
        <w:rPr>
          <w:sz w:val="24"/>
          <w:szCs w:val="24"/>
        </w:rPr>
      </w:pPr>
      <w:r>
        <w:br w:type="page"/>
      </w:r>
      <w:r w:rsidRPr="004A66B1">
        <w:rPr>
          <w:sz w:val="24"/>
          <w:szCs w:val="24"/>
        </w:rPr>
        <w:lastRenderedPageBreak/>
        <w:t>TRƯỜNG ĐẠI HỌC BÁCH KHOA HÀ NỘI</w:t>
      </w:r>
    </w:p>
    <w:p w14:paraId="151619A5" w14:textId="77777777" w:rsidR="00A34647" w:rsidRPr="00486FE2" w:rsidRDefault="00A34647" w:rsidP="00A34647">
      <w:pPr>
        <w:jc w:val="center"/>
        <w:rPr>
          <w:b/>
          <w:bCs/>
          <w:sz w:val="24"/>
          <w:szCs w:val="24"/>
          <w:u w:val="single"/>
        </w:rPr>
      </w:pPr>
      <w:r w:rsidRPr="002267E3">
        <w:rPr>
          <w:b/>
          <w:bCs/>
          <w:sz w:val="24"/>
          <w:szCs w:val="24"/>
          <w:u w:val="single"/>
        </w:rPr>
        <w:t>TRƯỜNG ĐIỆN – ĐIỆN TỬ</w:t>
      </w:r>
    </w:p>
    <w:p w14:paraId="0BE28C17" w14:textId="4723E447" w:rsidR="00A34647" w:rsidRPr="005D07EE" w:rsidRDefault="00F86B79" w:rsidP="00A34647">
      <w:pPr>
        <w:spacing w:line="240" w:lineRule="auto"/>
        <w:jc w:val="center"/>
        <w:rPr>
          <w:rFonts w:eastAsia="Times New Roman"/>
          <w:b/>
          <w:bCs/>
          <w:sz w:val="28"/>
          <w:szCs w:val="28"/>
        </w:rPr>
      </w:pPr>
      <w:r>
        <w:rPr>
          <w:rFonts w:eastAsia="Times New Roman"/>
          <w:b/>
          <w:bCs/>
          <w:sz w:val="28"/>
          <w:szCs w:val="28"/>
        </w:rPr>
        <w:t>+</w:t>
      </w:r>
    </w:p>
    <w:p w14:paraId="0D24FADE" w14:textId="77777777" w:rsidR="00A34647" w:rsidRDefault="00A34647" w:rsidP="00A34647">
      <w:pPr>
        <w:spacing w:line="240" w:lineRule="auto"/>
        <w:jc w:val="center"/>
        <w:rPr>
          <w:rFonts w:eastAsia="Times New Roman"/>
          <w:b/>
          <w:bCs/>
          <w:sz w:val="24"/>
          <w:szCs w:val="24"/>
        </w:rPr>
      </w:pPr>
      <w:r w:rsidRPr="005D07EE">
        <w:rPr>
          <w:rFonts w:eastAsia="Times New Roman"/>
          <w:b/>
          <w:bCs/>
          <w:sz w:val="24"/>
          <w:szCs w:val="24"/>
        </w:rPr>
        <w:t xml:space="preserve">(DÀNH CHO </w:t>
      </w:r>
      <w:r>
        <w:rPr>
          <w:rFonts w:eastAsia="Times New Roman"/>
          <w:b/>
          <w:bCs/>
          <w:sz w:val="24"/>
          <w:szCs w:val="24"/>
        </w:rPr>
        <w:t>CÁN BỘ PHẢN BIỆN</w:t>
      </w:r>
      <w:r w:rsidRPr="005D07EE">
        <w:rPr>
          <w:rFonts w:eastAsia="Times New Roman"/>
          <w:b/>
          <w:bCs/>
          <w:sz w:val="24"/>
          <w:szCs w:val="24"/>
        </w:rPr>
        <w:t>)</w:t>
      </w:r>
    </w:p>
    <w:p w14:paraId="5EB8C614" w14:textId="312704F9" w:rsidR="00A34647" w:rsidRDefault="00A34647" w:rsidP="00A34647">
      <w:pPr>
        <w:spacing w:line="240" w:lineRule="auto"/>
        <w:rPr>
          <w:rFonts w:eastAsia="Times New Roman"/>
          <w:bCs/>
          <w:sz w:val="24"/>
          <w:szCs w:val="24"/>
        </w:rPr>
      </w:pPr>
      <w:r>
        <w:rPr>
          <w:rFonts w:eastAsia="Times New Roman"/>
          <w:bCs/>
          <w:sz w:val="24"/>
          <w:szCs w:val="24"/>
        </w:rPr>
        <w:t xml:space="preserve">Tên đề tài: </w:t>
      </w:r>
      <w:r w:rsidR="0034462E" w:rsidRPr="0034462E">
        <w:rPr>
          <w:rFonts w:eastAsia="Times New Roman"/>
          <w:bCs/>
          <w:sz w:val="24"/>
          <w:szCs w:val="24"/>
        </w:rPr>
        <w:t>Phân Loại Thực Vật Từ Hình Ảnh Hạt Phấn Hoa Sử Dụng Mạng Nơ-Ron</w:t>
      </w:r>
      <w:r w:rsidR="00AA4B40">
        <w:rPr>
          <w:rFonts w:eastAsia="Times New Roman"/>
          <w:bCs/>
          <w:sz w:val="24"/>
          <w:szCs w:val="24"/>
        </w:rPr>
        <w:t xml:space="preserve"> tích chập</w:t>
      </w:r>
    </w:p>
    <w:p w14:paraId="7193C647" w14:textId="09E7D57E" w:rsidR="00A34647" w:rsidRDefault="00A34647" w:rsidP="00A34647">
      <w:pPr>
        <w:spacing w:line="240" w:lineRule="auto"/>
        <w:rPr>
          <w:rFonts w:eastAsia="Times New Roman"/>
          <w:bCs/>
          <w:sz w:val="24"/>
          <w:szCs w:val="24"/>
        </w:rPr>
      </w:pPr>
      <w:r>
        <w:rPr>
          <w:rFonts w:eastAsia="Times New Roman"/>
          <w:bCs/>
          <w:sz w:val="24"/>
          <w:szCs w:val="24"/>
        </w:rPr>
        <w:t>Họ tên SV: PHẠM ĐỨC HUY                                                     MSSV: 20192915</w:t>
      </w:r>
    </w:p>
    <w:p w14:paraId="4D2A89E7" w14:textId="77777777" w:rsidR="00A34647" w:rsidRDefault="00A34647" w:rsidP="00A34647">
      <w:pPr>
        <w:spacing w:line="240" w:lineRule="auto"/>
        <w:jc w:val="left"/>
        <w:rPr>
          <w:rFonts w:eastAsia="Times New Roman"/>
          <w:bCs/>
          <w:sz w:val="24"/>
          <w:szCs w:val="24"/>
        </w:rPr>
      </w:pPr>
      <w:r>
        <w:rPr>
          <w:rFonts w:eastAsia="Times New Roman"/>
          <w:bCs/>
          <w:sz w:val="24"/>
          <w:szCs w:val="24"/>
        </w:rPr>
        <w:t>Cán</w:t>
      </w:r>
      <w:r>
        <w:rPr>
          <w:rFonts w:eastAsia="Times New Roman"/>
          <w:bCs/>
          <w:sz w:val="24"/>
          <w:szCs w:val="24"/>
          <w:lang w:val="vi-VN"/>
        </w:rPr>
        <w:t xml:space="preserve"> bộ </w:t>
      </w:r>
      <w:r>
        <w:rPr>
          <w:rFonts w:eastAsia="Times New Roman"/>
          <w:bCs/>
          <w:sz w:val="24"/>
          <w:szCs w:val="24"/>
        </w:rPr>
        <w:t>phản</w:t>
      </w:r>
      <w:r>
        <w:rPr>
          <w:rFonts w:eastAsia="Times New Roman"/>
          <w:bCs/>
          <w:sz w:val="24"/>
          <w:szCs w:val="24"/>
          <w:lang w:val="vi-VN"/>
        </w:rPr>
        <w:t xml:space="preserve"> </w:t>
      </w:r>
      <w:r>
        <w:rPr>
          <w:rFonts w:eastAsia="Times New Roman"/>
          <w:bCs/>
          <w:sz w:val="24"/>
          <w:szCs w:val="24"/>
        </w:rPr>
        <w:t>biện:………………………………………………………</w:t>
      </w:r>
    </w:p>
    <w:p w14:paraId="73F94359" w14:textId="77777777" w:rsidR="00A34647" w:rsidRPr="002803F3" w:rsidRDefault="00A34647" w:rsidP="00A34647">
      <w:pPr>
        <w:spacing w:line="240" w:lineRule="auto"/>
        <w:rPr>
          <w:rFonts w:eastAsia="Times New Roman"/>
          <w:bCs/>
          <w:sz w:val="24"/>
          <w:szCs w:val="24"/>
        </w:rPr>
      </w:pPr>
    </w:p>
    <w:tbl>
      <w:tblPr>
        <w:tblW w:w="5830" w:type="pct"/>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0"/>
        <w:gridCol w:w="1268"/>
        <w:gridCol w:w="6921"/>
        <w:gridCol w:w="761"/>
        <w:gridCol w:w="364"/>
      </w:tblGrid>
      <w:tr w:rsidR="002218BC" w:rsidRPr="0035640F" w14:paraId="6242274D" w14:textId="77777777">
        <w:trPr>
          <w:gridAfter w:val="1"/>
          <w:wAfter w:w="185" w:type="pct"/>
          <w:trHeight w:val="692"/>
        </w:trPr>
        <w:tc>
          <w:tcPr>
            <w:tcW w:w="298" w:type="pct"/>
            <w:shd w:val="clear" w:color="auto" w:fill="DEEAF6" w:themeFill="accent1" w:themeFillTint="33"/>
            <w:noWrap/>
            <w:vAlign w:val="center"/>
            <w:hideMark/>
          </w:tcPr>
          <w:p w14:paraId="3C99A4C5" w14:textId="77777777" w:rsidR="00A34647" w:rsidRPr="0035640F" w:rsidRDefault="00A34647">
            <w:pPr>
              <w:spacing w:line="240" w:lineRule="auto"/>
              <w:jc w:val="center"/>
              <w:rPr>
                <w:rFonts w:eastAsia="Times New Roman"/>
                <w:b/>
                <w:bCs/>
                <w:sz w:val="23"/>
                <w:szCs w:val="23"/>
              </w:rPr>
            </w:pPr>
            <w:r w:rsidRPr="0035640F">
              <w:rPr>
                <w:rFonts w:eastAsia="Times New Roman"/>
                <w:b/>
                <w:bCs/>
                <w:sz w:val="23"/>
                <w:szCs w:val="23"/>
              </w:rPr>
              <w:t>STT</w:t>
            </w:r>
          </w:p>
        </w:tc>
        <w:tc>
          <w:tcPr>
            <w:tcW w:w="640" w:type="pct"/>
            <w:shd w:val="clear" w:color="auto" w:fill="DEEAF6" w:themeFill="accent1" w:themeFillTint="33"/>
            <w:noWrap/>
            <w:vAlign w:val="center"/>
            <w:hideMark/>
          </w:tcPr>
          <w:p w14:paraId="6D52E1B8" w14:textId="77777777" w:rsidR="00A34647" w:rsidRPr="0035640F" w:rsidRDefault="00A34647">
            <w:pPr>
              <w:spacing w:line="240" w:lineRule="auto"/>
              <w:jc w:val="center"/>
              <w:rPr>
                <w:rFonts w:eastAsia="Times New Roman"/>
                <w:b/>
                <w:bCs/>
                <w:sz w:val="23"/>
                <w:szCs w:val="23"/>
              </w:rPr>
            </w:pPr>
            <w:r w:rsidRPr="0035640F">
              <w:rPr>
                <w:rFonts w:eastAsia="Times New Roman"/>
                <w:b/>
                <w:bCs/>
                <w:sz w:val="23"/>
                <w:szCs w:val="23"/>
              </w:rPr>
              <w:t>Tiêu chí</w:t>
            </w:r>
          </w:p>
          <w:p w14:paraId="1FAA4CFA" w14:textId="77777777" w:rsidR="00A34647" w:rsidRPr="0035640F" w:rsidRDefault="00A34647">
            <w:pPr>
              <w:spacing w:line="240" w:lineRule="auto"/>
              <w:jc w:val="center"/>
              <w:rPr>
                <w:rFonts w:eastAsia="Times New Roman"/>
                <w:sz w:val="23"/>
                <w:szCs w:val="23"/>
              </w:rPr>
            </w:pPr>
            <w:r w:rsidRPr="0035640F">
              <w:rPr>
                <w:rFonts w:eastAsia="Times New Roman"/>
                <w:sz w:val="23"/>
                <w:szCs w:val="23"/>
              </w:rPr>
              <w:t>(Điểm tối đa)</w:t>
            </w:r>
          </w:p>
        </w:tc>
        <w:tc>
          <w:tcPr>
            <w:tcW w:w="3494" w:type="pct"/>
            <w:shd w:val="clear" w:color="auto" w:fill="DEEAF6" w:themeFill="accent1" w:themeFillTint="33"/>
            <w:noWrap/>
            <w:vAlign w:val="center"/>
            <w:hideMark/>
          </w:tcPr>
          <w:p w14:paraId="6357D37B" w14:textId="77777777" w:rsidR="00A34647" w:rsidRPr="0035640F" w:rsidRDefault="00A34647">
            <w:pPr>
              <w:spacing w:line="240" w:lineRule="auto"/>
              <w:jc w:val="center"/>
              <w:rPr>
                <w:rFonts w:eastAsia="Times New Roman"/>
                <w:b/>
                <w:bCs/>
                <w:sz w:val="23"/>
                <w:szCs w:val="23"/>
              </w:rPr>
            </w:pPr>
            <w:r w:rsidRPr="0035640F">
              <w:rPr>
                <w:rFonts w:eastAsia="Times New Roman"/>
                <w:b/>
                <w:bCs/>
                <w:sz w:val="23"/>
                <w:szCs w:val="23"/>
              </w:rPr>
              <w:t>Hướng dẫn đánh giá tiêu chí</w:t>
            </w:r>
          </w:p>
        </w:tc>
        <w:tc>
          <w:tcPr>
            <w:tcW w:w="384" w:type="pct"/>
            <w:shd w:val="clear" w:color="auto" w:fill="DEEAF6" w:themeFill="accent1" w:themeFillTint="33"/>
            <w:noWrap/>
            <w:vAlign w:val="center"/>
            <w:hideMark/>
          </w:tcPr>
          <w:p w14:paraId="3B590C85" w14:textId="77777777" w:rsidR="00A34647" w:rsidRPr="0035640F" w:rsidRDefault="00A34647">
            <w:pPr>
              <w:spacing w:line="240" w:lineRule="auto"/>
              <w:jc w:val="center"/>
              <w:rPr>
                <w:rFonts w:eastAsia="Times New Roman"/>
                <w:b/>
                <w:bCs/>
                <w:sz w:val="23"/>
                <w:szCs w:val="23"/>
              </w:rPr>
            </w:pPr>
            <w:r w:rsidRPr="0035640F">
              <w:rPr>
                <w:rFonts w:eastAsia="Times New Roman"/>
                <w:b/>
                <w:bCs/>
                <w:sz w:val="23"/>
                <w:szCs w:val="23"/>
              </w:rPr>
              <w:t>Điểm tiêu chí</w:t>
            </w:r>
          </w:p>
        </w:tc>
      </w:tr>
      <w:tr w:rsidR="009903B5" w:rsidRPr="0035640F" w14:paraId="031BC81C" w14:textId="77777777">
        <w:trPr>
          <w:gridAfter w:val="1"/>
          <w:wAfter w:w="185" w:type="pct"/>
          <w:trHeight w:val="400"/>
        </w:trPr>
        <w:tc>
          <w:tcPr>
            <w:tcW w:w="298" w:type="pct"/>
            <w:vMerge w:val="restart"/>
            <w:shd w:val="clear" w:color="auto" w:fill="auto"/>
            <w:noWrap/>
            <w:vAlign w:val="center"/>
            <w:hideMark/>
          </w:tcPr>
          <w:p w14:paraId="1EEA9EC6" w14:textId="77777777" w:rsidR="00A34647" w:rsidRPr="0035640F" w:rsidRDefault="00A34647">
            <w:pPr>
              <w:spacing w:line="240" w:lineRule="auto"/>
              <w:jc w:val="center"/>
              <w:rPr>
                <w:rFonts w:eastAsia="Times New Roman"/>
                <w:sz w:val="23"/>
                <w:szCs w:val="23"/>
              </w:rPr>
            </w:pPr>
            <w:r w:rsidRPr="0035640F">
              <w:rPr>
                <w:rFonts w:eastAsia="Times New Roman"/>
                <w:sz w:val="23"/>
                <w:szCs w:val="23"/>
              </w:rPr>
              <w:t>1</w:t>
            </w:r>
          </w:p>
        </w:tc>
        <w:tc>
          <w:tcPr>
            <w:tcW w:w="640" w:type="pct"/>
            <w:vMerge w:val="restart"/>
            <w:shd w:val="clear" w:color="auto" w:fill="DEEAF6" w:themeFill="accent1" w:themeFillTint="33"/>
            <w:vAlign w:val="center"/>
            <w:hideMark/>
          </w:tcPr>
          <w:p w14:paraId="29D9D7B1" w14:textId="77777777" w:rsidR="00A34647" w:rsidRPr="0035640F" w:rsidRDefault="00A34647">
            <w:pPr>
              <w:spacing w:line="240" w:lineRule="auto"/>
              <w:jc w:val="center"/>
              <w:rPr>
                <w:rFonts w:eastAsia="Times New Roman"/>
                <w:b/>
                <w:bCs/>
                <w:sz w:val="23"/>
                <w:szCs w:val="23"/>
              </w:rPr>
            </w:pPr>
            <w:r w:rsidRPr="0035640F">
              <w:rPr>
                <w:rFonts w:eastAsia="Times New Roman"/>
                <w:b/>
                <w:bCs/>
                <w:sz w:val="23"/>
                <w:szCs w:val="23"/>
              </w:rPr>
              <w:t xml:space="preserve">Thái độ làm việc </w:t>
            </w:r>
            <w:r w:rsidRPr="0035640F">
              <w:rPr>
                <w:rFonts w:eastAsia="Times New Roman"/>
                <w:b/>
                <w:bCs/>
                <w:sz w:val="23"/>
                <w:szCs w:val="23"/>
              </w:rPr>
              <w:br/>
              <w:t>(2,5 điểm)</w:t>
            </w:r>
          </w:p>
        </w:tc>
        <w:tc>
          <w:tcPr>
            <w:tcW w:w="3494" w:type="pct"/>
            <w:shd w:val="clear" w:color="auto" w:fill="auto"/>
            <w:vAlign w:val="center"/>
            <w:hideMark/>
          </w:tcPr>
          <w:p w14:paraId="253458E6" w14:textId="77777777" w:rsidR="00A34647" w:rsidRPr="0035640F" w:rsidRDefault="00A34647">
            <w:pPr>
              <w:spacing w:line="240" w:lineRule="auto"/>
              <w:rPr>
                <w:rFonts w:eastAsia="Times New Roman"/>
                <w:sz w:val="23"/>
                <w:szCs w:val="23"/>
              </w:rPr>
            </w:pPr>
            <w:r w:rsidRPr="0035640F">
              <w:rPr>
                <w:rFonts w:eastAsia="Times New Roman"/>
                <w:sz w:val="23"/>
                <w:szCs w:val="23"/>
              </w:rPr>
              <w:t xml:space="preserve">Nghiêm túc, tích cực và chủ động trong quá trình làm ĐATN </w:t>
            </w:r>
          </w:p>
        </w:tc>
        <w:tc>
          <w:tcPr>
            <w:tcW w:w="384" w:type="pct"/>
            <w:vMerge w:val="restart"/>
            <w:shd w:val="clear" w:color="auto" w:fill="auto"/>
            <w:noWrap/>
            <w:vAlign w:val="bottom"/>
            <w:hideMark/>
          </w:tcPr>
          <w:p w14:paraId="644340DA" w14:textId="77777777" w:rsidR="00A34647" w:rsidRPr="0035640F" w:rsidRDefault="00A34647">
            <w:pPr>
              <w:spacing w:line="240" w:lineRule="auto"/>
              <w:jc w:val="center"/>
              <w:rPr>
                <w:rFonts w:eastAsia="Times New Roman"/>
                <w:sz w:val="23"/>
                <w:szCs w:val="23"/>
              </w:rPr>
            </w:pPr>
            <w:r w:rsidRPr="0035640F">
              <w:rPr>
                <w:rFonts w:eastAsia="Times New Roman"/>
                <w:sz w:val="23"/>
                <w:szCs w:val="23"/>
              </w:rPr>
              <w:t> </w:t>
            </w:r>
          </w:p>
        </w:tc>
      </w:tr>
      <w:tr w:rsidR="00B43ED3" w:rsidRPr="0035640F" w14:paraId="2EB3AE03" w14:textId="77777777">
        <w:trPr>
          <w:gridAfter w:val="1"/>
          <w:wAfter w:w="185" w:type="pct"/>
          <w:trHeight w:val="334"/>
        </w:trPr>
        <w:tc>
          <w:tcPr>
            <w:tcW w:w="298" w:type="pct"/>
            <w:vMerge/>
            <w:vAlign w:val="center"/>
            <w:hideMark/>
          </w:tcPr>
          <w:p w14:paraId="5BD896A3" w14:textId="77777777" w:rsidR="00A34647" w:rsidRPr="0035640F" w:rsidRDefault="00A34647">
            <w:pPr>
              <w:spacing w:line="240" w:lineRule="auto"/>
              <w:rPr>
                <w:rFonts w:eastAsia="Times New Roman"/>
                <w:sz w:val="23"/>
                <w:szCs w:val="23"/>
              </w:rPr>
            </w:pPr>
          </w:p>
        </w:tc>
        <w:tc>
          <w:tcPr>
            <w:tcW w:w="640" w:type="pct"/>
            <w:vMerge/>
            <w:shd w:val="clear" w:color="auto" w:fill="DEEAF6" w:themeFill="accent1" w:themeFillTint="33"/>
            <w:vAlign w:val="center"/>
            <w:hideMark/>
          </w:tcPr>
          <w:p w14:paraId="1F17DB76" w14:textId="77777777" w:rsidR="00A34647" w:rsidRPr="0035640F" w:rsidRDefault="00A34647">
            <w:pPr>
              <w:spacing w:line="240" w:lineRule="auto"/>
              <w:rPr>
                <w:rFonts w:eastAsia="Times New Roman"/>
                <w:b/>
                <w:bCs/>
                <w:sz w:val="23"/>
                <w:szCs w:val="23"/>
              </w:rPr>
            </w:pPr>
          </w:p>
        </w:tc>
        <w:tc>
          <w:tcPr>
            <w:tcW w:w="3494" w:type="pct"/>
            <w:shd w:val="clear" w:color="auto" w:fill="auto"/>
            <w:vAlign w:val="center"/>
            <w:hideMark/>
          </w:tcPr>
          <w:p w14:paraId="714B0C17" w14:textId="77777777" w:rsidR="00A34647" w:rsidRPr="0035640F" w:rsidRDefault="00A34647">
            <w:pPr>
              <w:spacing w:line="240" w:lineRule="auto"/>
              <w:rPr>
                <w:rFonts w:eastAsia="Times New Roman"/>
                <w:sz w:val="23"/>
                <w:szCs w:val="23"/>
              </w:rPr>
            </w:pPr>
            <w:r w:rsidRPr="0035640F">
              <w:rPr>
                <w:rFonts w:eastAsia="Times New Roman"/>
                <w:sz w:val="23"/>
                <w:szCs w:val="23"/>
              </w:rPr>
              <w:t>Hoàn thành đầy đủ và đúng tiến độ các nội dung được GVHD giao</w:t>
            </w:r>
          </w:p>
        </w:tc>
        <w:tc>
          <w:tcPr>
            <w:tcW w:w="384" w:type="pct"/>
            <w:vMerge/>
            <w:vAlign w:val="center"/>
            <w:hideMark/>
          </w:tcPr>
          <w:p w14:paraId="671BC078" w14:textId="77777777" w:rsidR="00A34647" w:rsidRPr="0035640F" w:rsidRDefault="00A34647">
            <w:pPr>
              <w:spacing w:line="240" w:lineRule="auto"/>
              <w:rPr>
                <w:rFonts w:eastAsia="Times New Roman"/>
                <w:sz w:val="23"/>
                <w:szCs w:val="23"/>
              </w:rPr>
            </w:pPr>
          </w:p>
        </w:tc>
      </w:tr>
      <w:tr w:rsidR="009903B5" w:rsidRPr="0035640F" w14:paraId="7ED28A13" w14:textId="77777777">
        <w:trPr>
          <w:gridAfter w:val="1"/>
          <w:wAfter w:w="185" w:type="pct"/>
          <w:trHeight w:val="1157"/>
        </w:trPr>
        <w:tc>
          <w:tcPr>
            <w:tcW w:w="298" w:type="pct"/>
            <w:vMerge w:val="restart"/>
            <w:shd w:val="clear" w:color="auto" w:fill="auto"/>
            <w:noWrap/>
            <w:vAlign w:val="center"/>
            <w:hideMark/>
          </w:tcPr>
          <w:p w14:paraId="3E276A94" w14:textId="77777777" w:rsidR="00A34647" w:rsidRPr="0035640F" w:rsidRDefault="00A34647">
            <w:pPr>
              <w:spacing w:line="240" w:lineRule="auto"/>
              <w:jc w:val="center"/>
              <w:rPr>
                <w:rFonts w:eastAsia="Times New Roman"/>
                <w:sz w:val="23"/>
                <w:szCs w:val="23"/>
              </w:rPr>
            </w:pPr>
            <w:r w:rsidRPr="0035640F">
              <w:rPr>
                <w:rFonts w:eastAsia="Times New Roman"/>
                <w:sz w:val="23"/>
                <w:szCs w:val="23"/>
              </w:rPr>
              <w:t>2</w:t>
            </w:r>
          </w:p>
        </w:tc>
        <w:tc>
          <w:tcPr>
            <w:tcW w:w="640" w:type="pct"/>
            <w:vMerge w:val="restart"/>
            <w:shd w:val="clear" w:color="auto" w:fill="DEEAF6" w:themeFill="accent1" w:themeFillTint="33"/>
            <w:vAlign w:val="center"/>
            <w:hideMark/>
          </w:tcPr>
          <w:p w14:paraId="0930802B" w14:textId="77777777" w:rsidR="00A34647" w:rsidRPr="0035640F" w:rsidRDefault="00A34647">
            <w:pPr>
              <w:spacing w:line="240" w:lineRule="auto"/>
              <w:jc w:val="center"/>
              <w:rPr>
                <w:rFonts w:eastAsia="Times New Roman"/>
                <w:b/>
                <w:bCs/>
                <w:sz w:val="23"/>
                <w:szCs w:val="23"/>
              </w:rPr>
            </w:pPr>
            <w:r w:rsidRPr="0035640F">
              <w:rPr>
                <w:rFonts w:eastAsia="Times New Roman"/>
                <w:b/>
                <w:bCs/>
                <w:sz w:val="23"/>
                <w:szCs w:val="23"/>
              </w:rPr>
              <w:t>Kỹ năng viết quyển ĐATN</w:t>
            </w:r>
            <w:r w:rsidRPr="0035640F">
              <w:rPr>
                <w:rFonts w:eastAsia="Times New Roman"/>
                <w:b/>
                <w:bCs/>
                <w:sz w:val="23"/>
                <w:szCs w:val="23"/>
              </w:rPr>
              <w:br/>
              <w:t>(2 điểm)</w:t>
            </w:r>
          </w:p>
        </w:tc>
        <w:tc>
          <w:tcPr>
            <w:tcW w:w="3494" w:type="pct"/>
            <w:shd w:val="clear" w:color="auto" w:fill="auto"/>
            <w:vAlign w:val="center"/>
            <w:hideMark/>
          </w:tcPr>
          <w:p w14:paraId="24B1A147" w14:textId="77777777" w:rsidR="00A34647" w:rsidRPr="0035640F" w:rsidRDefault="00A34647">
            <w:pPr>
              <w:spacing w:line="240" w:lineRule="auto"/>
              <w:rPr>
                <w:rFonts w:eastAsia="Times New Roman"/>
                <w:sz w:val="23"/>
                <w:szCs w:val="23"/>
              </w:rPr>
            </w:pPr>
            <w:r w:rsidRPr="0035640F">
              <w:rPr>
                <w:rFonts w:eastAsia="Times New Roman"/>
                <w:sz w:val="23"/>
                <w:szCs w:val="23"/>
              </w:rPr>
              <w:t xml:space="preserve">Trình bày đúng mẫu quy định, bố cục các chương logic và hợp lý: </w:t>
            </w:r>
            <w:r>
              <w:rPr>
                <w:rFonts w:eastAsia="Times New Roman"/>
                <w:sz w:val="23"/>
                <w:szCs w:val="23"/>
              </w:rPr>
              <w:t>B</w:t>
            </w:r>
            <w:r w:rsidRPr="0035640F">
              <w:rPr>
                <w:rFonts w:eastAsia="Times New Roman"/>
                <w:sz w:val="23"/>
                <w:szCs w:val="23"/>
              </w:rPr>
              <w:t>ảng biểu, hình ảnh rõ ràng, có tiêu đề, được đánh số thứ tự và được giải thích hay đề cập đến trong đồ án, có căn lề, dấu cách sau dấu chấm, dấu phẩy, có mở đầu chương và kết luận chương, có liệt kê tài liệu tham khảo và có trích dẫn, v.v.</w:t>
            </w:r>
          </w:p>
        </w:tc>
        <w:tc>
          <w:tcPr>
            <w:tcW w:w="384" w:type="pct"/>
            <w:vMerge w:val="restart"/>
            <w:shd w:val="clear" w:color="auto" w:fill="auto"/>
            <w:noWrap/>
            <w:vAlign w:val="bottom"/>
            <w:hideMark/>
          </w:tcPr>
          <w:p w14:paraId="4D84E859" w14:textId="77777777" w:rsidR="00A34647" w:rsidRPr="0035640F" w:rsidRDefault="00A34647">
            <w:pPr>
              <w:spacing w:line="240" w:lineRule="auto"/>
              <w:jc w:val="center"/>
              <w:rPr>
                <w:rFonts w:eastAsia="Times New Roman"/>
                <w:sz w:val="23"/>
                <w:szCs w:val="23"/>
              </w:rPr>
            </w:pPr>
            <w:r w:rsidRPr="0035640F">
              <w:rPr>
                <w:rFonts w:eastAsia="Times New Roman"/>
                <w:sz w:val="23"/>
                <w:szCs w:val="23"/>
              </w:rPr>
              <w:t> </w:t>
            </w:r>
          </w:p>
        </w:tc>
      </w:tr>
      <w:tr w:rsidR="009903B5" w:rsidRPr="0035640F" w14:paraId="012D1109" w14:textId="77777777">
        <w:trPr>
          <w:trHeight w:val="701"/>
        </w:trPr>
        <w:tc>
          <w:tcPr>
            <w:tcW w:w="298" w:type="pct"/>
            <w:vMerge/>
            <w:vAlign w:val="center"/>
            <w:hideMark/>
          </w:tcPr>
          <w:p w14:paraId="6E0802BF" w14:textId="77777777" w:rsidR="00A34647" w:rsidRPr="0035640F" w:rsidRDefault="00A34647">
            <w:pPr>
              <w:spacing w:line="240" w:lineRule="auto"/>
              <w:rPr>
                <w:rFonts w:eastAsia="Times New Roman"/>
                <w:sz w:val="23"/>
                <w:szCs w:val="23"/>
              </w:rPr>
            </w:pPr>
          </w:p>
        </w:tc>
        <w:tc>
          <w:tcPr>
            <w:tcW w:w="640" w:type="pct"/>
            <w:vMerge/>
            <w:shd w:val="clear" w:color="auto" w:fill="DEEAF6" w:themeFill="accent1" w:themeFillTint="33"/>
            <w:vAlign w:val="center"/>
            <w:hideMark/>
          </w:tcPr>
          <w:p w14:paraId="445E3F5D" w14:textId="77777777" w:rsidR="00A34647" w:rsidRPr="0035640F" w:rsidRDefault="00A34647">
            <w:pPr>
              <w:spacing w:line="240" w:lineRule="auto"/>
              <w:rPr>
                <w:rFonts w:eastAsia="Times New Roman"/>
                <w:b/>
                <w:bCs/>
                <w:sz w:val="23"/>
                <w:szCs w:val="23"/>
              </w:rPr>
            </w:pPr>
          </w:p>
        </w:tc>
        <w:tc>
          <w:tcPr>
            <w:tcW w:w="3494" w:type="pct"/>
            <w:shd w:val="clear" w:color="auto" w:fill="auto"/>
            <w:vAlign w:val="center"/>
            <w:hideMark/>
          </w:tcPr>
          <w:p w14:paraId="6EB1B4DD" w14:textId="77777777" w:rsidR="00A34647" w:rsidRPr="0035640F" w:rsidRDefault="00A34647">
            <w:pPr>
              <w:spacing w:line="240" w:lineRule="auto"/>
              <w:rPr>
                <w:rFonts w:eastAsia="Times New Roman"/>
                <w:sz w:val="23"/>
                <w:szCs w:val="23"/>
              </w:rPr>
            </w:pPr>
            <w:r w:rsidRPr="0035640F">
              <w:rPr>
                <w:rFonts w:eastAsia="Times New Roman"/>
                <w:sz w:val="23"/>
                <w:szCs w:val="23"/>
              </w:rPr>
              <w:t xml:space="preserve">Kỹ năng diễn đạt, phân tích, giải thích, lập luận: </w:t>
            </w:r>
            <w:r>
              <w:rPr>
                <w:rFonts w:eastAsia="Times New Roman"/>
                <w:sz w:val="23"/>
                <w:szCs w:val="23"/>
              </w:rPr>
              <w:t>C</w:t>
            </w:r>
            <w:r w:rsidRPr="0035640F">
              <w:rPr>
                <w:rFonts w:eastAsia="Times New Roman"/>
                <w:sz w:val="23"/>
                <w:szCs w:val="23"/>
              </w:rPr>
              <w:t xml:space="preserve">ấu trúc câu rõ ràng, văn phong khoa học, lập luận logic và có cơ sở, thuật ngữ chuyên </w:t>
            </w:r>
            <w:r>
              <w:rPr>
                <w:rFonts w:eastAsia="Times New Roman"/>
                <w:sz w:val="23"/>
                <w:szCs w:val="23"/>
              </w:rPr>
              <w:t xml:space="preserve">ngành phù hợp, </w:t>
            </w:r>
          </w:p>
        </w:tc>
        <w:tc>
          <w:tcPr>
            <w:tcW w:w="384" w:type="pct"/>
            <w:vMerge/>
            <w:vAlign w:val="center"/>
            <w:hideMark/>
          </w:tcPr>
          <w:p w14:paraId="32747992" w14:textId="77777777" w:rsidR="00A34647" w:rsidRPr="0035640F" w:rsidRDefault="00A34647">
            <w:pPr>
              <w:spacing w:line="240" w:lineRule="auto"/>
              <w:rPr>
                <w:rFonts w:eastAsia="Times New Roman"/>
                <w:sz w:val="23"/>
                <w:szCs w:val="23"/>
              </w:rPr>
            </w:pPr>
          </w:p>
        </w:tc>
        <w:tc>
          <w:tcPr>
            <w:tcW w:w="185" w:type="pct"/>
            <w:tcBorders>
              <w:top w:val="nil"/>
              <w:bottom w:val="nil"/>
              <w:right w:val="nil"/>
            </w:tcBorders>
          </w:tcPr>
          <w:p w14:paraId="3968B679" w14:textId="77777777" w:rsidR="00A34647" w:rsidRPr="0035640F" w:rsidRDefault="00A34647">
            <w:r>
              <w:tab/>
            </w:r>
            <w:r>
              <w:tab/>
            </w:r>
          </w:p>
        </w:tc>
      </w:tr>
      <w:tr w:rsidR="009903B5" w:rsidRPr="0035640F" w14:paraId="390F5C15" w14:textId="77777777">
        <w:trPr>
          <w:gridAfter w:val="1"/>
          <w:wAfter w:w="185" w:type="pct"/>
          <w:trHeight w:val="868"/>
        </w:trPr>
        <w:tc>
          <w:tcPr>
            <w:tcW w:w="298" w:type="pct"/>
            <w:vMerge w:val="restart"/>
            <w:shd w:val="clear" w:color="auto" w:fill="auto"/>
            <w:noWrap/>
            <w:vAlign w:val="center"/>
            <w:hideMark/>
          </w:tcPr>
          <w:p w14:paraId="38F327EA" w14:textId="77777777" w:rsidR="00A34647" w:rsidRPr="0035640F" w:rsidRDefault="00A34647">
            <w:pPr>
              <w:spacing w:line="240" w:lineRule="auto"/>
              <w:jc w:val="center"/>
              <w:rPr>
                <w:rFonts w:eastAsia="Times New Roman"/>
                <w:sz w:val="23"/>
                <w:szCs w:val="23"/>
              </w:rPr>
            </w:pPr>
            <w:r w:rsidRPr="0035640F">
              <w:rPr>
                <w:rFonts w:eastAsia="Times New Roman"/>
                <w:sz w:val="23"/>
                <w:szCs w:val="23"/>
              </w:rPr>
              <w:t>3</w:t>
            </w:r>
          </w:p>
        </w:tc>
        <w:tc>
          <w:tcPr>
            <w:tcW w:w="640" w:type="pct"/>
            <w:vMerge w:val="restart"/>
            <w:shd w:val="clear" w:color="auto" w:fill="DEEAF6" w:themeFill="accent1" w:themeFillTint="33"/>
            <w:vAlign w:val="center"/>
            <w:hideMark/>
          </w:tcPr>
          <w:p w14:paraId="634F04D6" w14:textId="77777777" w:rsidR="00A34647" w:rsidRPr="0035640F" w:rsidRDefault="00A34647">
            <w:pPr>
              <w:spacing w:line="240" w:lineRule="auto"/>
              <w:jc w:val="center"/>
              <w:rPr>
                <w:rFonts w:eastAsia="Times New Roman"/>
                <w:b/>
                <w:bCs/>
                <w:sz w:val="23"/>
                <w:szCs w:val="23"/>
              </w:rPr>
            </w:pPr>
            <w:r w:rsidRPr="0035640F">
              <w:rPr>
                <w:rFonts w:eastAsia="Times New Roman"/>
                <w:b/>
                <w:bCs/>
                <w:sz w:val="23"/>
                <w:szCs w:val="23"/>
              </w:rPr>
              <w:t xml:space="preserve">Nội dung và kết quả đạt được </w:t>
            </w:r>
            <w:r w:rsidRPr="0035640F">
              <w:rPr>
                <w:rFonts w:eastAsia="Times New Roman"/>
                <w:b/>
                <w:bCs/>
                <w:sz w:val="23"/>
                <w:szCs w:val="23"/>
              </w:rPr>
              <w:br/>
              <w:t>(5 điểm)</w:t>
            </w:r>
          </w:p>
        </w:tc>
        <w:tc>
          <w:tcPr>
            <w:tcW w:w="3494" w:type="pct"/>
            <w:shd w:val="clear" w:color="auto" w:fill="auto"/>
            <w:vAlign w:val="center"/>
            <w:hideMark/>
          </w:tcPr>
          <w:p w14:paraId="69798053" w14:textId="77777777" w:rsidR="00A34647" w:rsidRPr="0035640F" w:rsidRDefault="00A34647">
            <w:pPr>
              <w:spacing w:line="240" w:lineRule="auto"/>
              <w:rPr>
                <w:rFonts w:eastAsia="Times New Roman"/>
                <w:sz w:val="23"/>
                <w:szCs w:val="23"/>
              </w:rPr>
            </w:pPr>
            <w:r w:rsidRPr="0035640F">
              <w:rPr>
                <w:rFonts w:eastAsia="Times New Roman"/>
                <w:sz w:val="23"/>
                <w:szCs w:val="23"/>
              </w:rPr>
              <w:t xml:space="preserve">Nêu rõ tính cấp thiết, ý nghĩa khoa học và thực tiễn của đề tài, các vấn đề và các giả thuyết, phạm vi ứng dụng của đề tài. Thực hiện đầy đủ quy trình nghiên cứu: </w:t>
            </w:r>
            <w:r>
              <w:rPr>
                <w:rFonts w:eastAsia="Times New Roman"/>
                <w:sz w:val="23"/>
                <w:szCs w:val="23"/>
              </w:rPr>
              <w:t>Đ</w:t>
            </w:r>
            <w:r w:rsidRPr="0035640F">
              <w:rPr>
                <w:rFonts w:eastAsia="Times New Roman"/>
                <w:sz w:val="23"/>
                <w:szCs w:val="23"/>
              </w:rPr>
              <w:t>ặt vấn đề, mục tiêu đề ra, phương pháp nghiên cứu/</w:t>
            </w:r>
            <w:r>
              <w:rPr>
                <w:rFonts w:eastAsia="Times New Roman"/>
                <w:sz w:val="23"/>
                <w:szCs w:val="23"/>
              </w:rPr>
              <w:t xml:space="preserve"> </w:t>
            </w:r>
            <w:r w:rsidRPr="0035640F">
              <w:rPr>
                <w:rFonts w:eastAsia="Times New Roman"/>
                <w:sz w:val="23"/>
                <w:szCs w:val="23"/>
              </w:rPr>
              <w:t>giải quyết vấn đề, kết quả đạt được, đánh giá và kết luận.</w:t>
            </w:r>
          </w:p>
        </w:tc>
        <w:tc>
          <w:tcPr>
            <w:tcW w:w="384" w:type="pct"/>
            <w:vMerge w:val="restart"/>
            <w:shd w:val="clear" w:color="auto" w:fill="auto"/>
            <w:noWrap/>
            <w:vAlign w:val="bottom"/>
            <w:hideMark/>
          </w:tcPr>
          <w:p w14:paraId="753CD048" w14:textId="77777777" w:rsidR="00A34647" w:rsidRPr="0035640F" w:rsidRDefault="00A34647">
            <w:pPr>
              <w:spacing w:line="240" w:lineRule="auto"/>
              <w:jc w:val="center"/>
              <w:rPr>
                <w:rFonts w:eastAsia="Times New Roman"/>
                <w:sz w:val="23"/>
                <w:szCs w:val="23"/>
              </w:rPr>
            </w:pPr>
            <w:r w:rsidRPr="0035640F">
              <w:rPr>
                <w:rFonts w:eastAsia="Times New Roman"/>
                <w:sz w:val="23"/>
                <w:szCs w:val="23"/>
              </w:rPr>
              <w:t> </w:t>
            </w:r>
          </w:p>
        </w:tc>
      </w:tr>
      <w:tr w:rsidR="00B43ED3" w:rsidRPr="0035640F" w14:paraId="4BE7DDC3" w14:textId="77777777">
        <w:trPr>
          <w:gridAfter w:val="1"/>
          <w:wAfter w:w="185" w:type="pct"/>
          <w:trHeight w:val="868"/>
        </w:trPr>
        <w:tc>
          <w:tcPr>
            <w:tcW w:w="298" w:type="pct"/>
            <w:vMerge/>
            <w:vAlign w:val="center"/>
            <w:hideMark/>
          </w:tcPr>
          <w:p w14:paraId="1D4C6A46" w14:textId="77777777" w:rsidR="00A34647" w:rsidRPr="0035640F" w:rsidRDefault="00A34647">
            <w:pPr>
              <w:spacing w:line="240" w:lineRule="auto"/>
              <w:rPr>
                <w:rFonts w:eastAsia="Times New Roman"/>
                <w:sz w:val="23"/>
                <w:szCs w:val="23"/>
              </w:rPr>
            </w:pPr>
          </w:p>
        </w:tc>
        <w:tc>
          <w:tcPr>
            <w:tcW w:w="640" w:type="pct"/>
            <w:vMerge/>
            <w:shd w:val="clear" w:color="auto" w:fill="DEEAF6" w:themeFill="accent1" w:themeFillTint="33"/>
            <w:vAlign w:val="center"/>
            <w:hideMark/>
          </w:tcPr>
          <w:p w14:paraId="1795AE56" w14:textId="77777777" w:rsidR="00A34647" w:rsidRPr="0035640F" w:rsidRDefault="00A34647">
            <w:pPr>
              <w:spacing w:line="240" w:lineRule="auto"/>
              <w:rPr>
                <w:rFonts w:eastAsia="Times New Roman"/>
                <w:b/>
                <w:bCs/>
                <w:sz w:val="23"/>
                <w:szCs w:val="23"/>
              </w:rPr>
            </w:pPr>
          </w:p>
        </w:tc>
        <w:tc>
          <w:tcPr>
            <w:tcW w:w="3494" w:type="pct"/>
            <w:shd w:val="clear" w:color="auto" w:fill="auto"/>
            <w:vAlign w:val="center"/>
            <w:hideMark/>
          </w:tcPr>
          <w:p w14:paraId="644DE7D7" w14:textId="77777777" w:rsidR="00A34647" w:rsidRPr="0035640F" w:rsidRDefault="00A34647">
            <w:pPr>
              <w:spacing w:line="240" w:lineRule="auto"/>
              <w:rPr>
                <w:rFonts w:eastAsia="Times New Roman"/>
                <w:sz w:val="23"/>
                <w:szCs w:val="23"/>
              </w:rPr>
            </w:pPr>
            <w:r w:rsidRPr="0035640F">
              <w:rPr>
                <w:rFonts w:eastAsia="Times New Roman"/>
                <w:sz w:val="23"/>
                <w:szCs w:val="23"/>
              </w:rPr>
              <w:t>Nội dung và kết quả được trình bày một cách logic và hợp lý, được phân tích và đánh giá thỏa đáng. Biện luận phân tích kết quả mô phỏng/</w:t>
            </w:r>
            <w:r>
              <w:rPr>
                <w:rFonts w:eastAsia="Times New Roman"/>
                <w:sz w:val="23"/>
                <w:szCs w:val="23"/>
              </w:rPr>
              <w:t xml:space="preserve"> </w:t>
            </w:r>
            <w:r w:rsidRPr="0035640F">
              <w:rPr>
                <w:rFonts w:eastAsia="Times New Roman"/>
                <w:sz w:val="23"/>
                <w:szCs w:val="23"/>
              </w:rPr>
              <w:t>phần mềm/</w:t>
            </w:r>
            <w:r>
              <w:rPr>
                <w:rFonts w:eastAsia="Times New Roman"/>
                <w:sz w:val="23"/>
                <w:szCs w:val="23"/>
              </w:rPr>
              <w:t xml:space="preserve"> </w:t>
            </w:r>
            <w:r w:rsidRPr="0035640F">
              <w:rPr>
                <w:rFonts w:eastAsia="Times New Roman"/>
                <w:sz w:val="23"/>
                <w:szCs w:val="23"/>
              </w:rPr>
              <w:t>thực nghiệm, so sánh kết quả đạt được với kết quả trước đó có liên quan</w:t>
            </w:r>
            <w:r>
              <w:rPr>
                <w:rFonts w:eastAsia="Times New Roman"/>
                <w:sz w:val="23"/>
                <w:szCs w:val="23"/>
              </w:rPr>
              <w:t>.</w:t>
            </w:r>
          </w:p>
        </w:tc>
        <w:tc>
          <w:tcPr>
            <w:tcW w:w="384" w:type="pct"/>
            <w:vMerge/>
            <w:vAlign w:val="center"/>
            <w:hideMark/>
          </w:tcPr>
          <w:p w14:paraId="1BC411B4" w14:textId="77777777" w:rsidR="00A34647" w:rsidRPr="0035640F" w:rsidRDefault="00A34647">
            <w:pPr>
              <w:spacing w:line="240" w:lineRule="auto"/>
              <w:rPr>
                <w:rFonts w:eastAsia="Times New Roman"/>
                <w:sz w:val="23"/>
                <w:szCs w:val="23"/>
              </w:rPr>
            </w:pPr>
          </w:p>
        </w:tc>
      </w:tr>
      <w:tr w:rsidR="00B43ED3" w:rsidRPr="0035640F" w14:paraId="0EA946AB" w14:textId="77777777">
        <w:trPr>
          <w:gridAfter w:val="1"/>
          <w:wAfter w:w="185" w:type="pct"/>
          <w:trHeight w:val="868"/>
        </w:trPr>
        <w:tc>
          <w:tcPr>
            <w:tcW w:w="298" w:type="pct"/>
            <w:vMerge/>
            <w:vAlign w:val="center"/>
            <w:hideMark/>
          </w:tcPr>
          <w:p w14:paraId="19336499" w14:textId="77777777" w:rsidR="00A34647" w:rsidRPr="0035640F" w:rsidRDefault="00A34647">
            <w:pPr>
              <w:spacing w:line="240" w:lineRule="auto"/>
              <w:rPr>
                <w:rFonts w:eastAsia="Times New Roman"/>
                <w:sz w:val="23"/>
                <w:szCs w:val="23"/>
              </w:rPr>
            </w:pPr>
          </w:p>
        </w:tc>
        <w:tc>
          <w:tcPr>
            <w:tcW w:w="640" w:type="pct"/>
            <w:vMerge/>
            <w:shd w:val="clear" w:color="auto" w:fill="DEEAF6" w:themeFill="accent1" w:themeFillTint="33"/>
            <w:vAlign w:val="center"/>
            <w:hideMark/>
          </w:tcPr>
          <w:p w14:paraId="63A7047E" w14:textId="77777777" w:rsidR="00A34647" w:rsidRPr="0035640F" w:rsidRDefault="00A34647">
            <w:pPr>
              <w:spacing w:line="240" w:lineRule="auto"/>
              <w:rPr>
                <w:rFonts w:eastAsia="Times New Roman"/>
                <w:b/>
                <w:bCs/>
                <w:sz w:val="23"/>
                <w:szCs w:val="23"/>
              </w:rPr>
            </w:pPr>
          </w:p>
        </w:tc>
        <w:tc>
          <w:tcPr>
            <w:tcW w:w="3494" w:type="pct"/>
            <w:shd w:val="clear" w:color="auto" w:fill="auto"/>
            <w:vAlign w:val="center"/>
            <w:hideMark/>
          </w:tcPr>
          <w:p w14:paraId="1964377C" w14:textId="77777777" w:rsidR="00A34647" w:rsidRPr="0035640F" w:rsidRDefault="00A34647">
            <w:pPr>
              <w:spacing w:line="240" w:lineRule="auto"/>
              <w:rPr>
                <w:rFonts w:eastAsia="Times New Roman"/>
                <w:sz w:val="23"/>
                <w:szCs w:val="23"/>
              </w:rPr>
            </w:pPr>
            <w:r w:rsidRPr="0035640F">
              <w:rPr>
                <w:rFonts w:eastAsia="Times New Roman"/>
                <w:sz w:val="23"/>
                <w:szCs w:val="23"/>
              </w:rPr>
              <w:t>Chỉ rõ phù hợp giữa kết quả đạt được và mục tiêu ban đầu đề ra đồng thời cung cấp lập luận để đề xuất hướng giải quyết có thể thực hiện trong tương lai. Hàm lượng khoa học/</w:t>
            </w:r>
            <w:r>
              <w:rPr>
                <w:rFonts w:eastAsia="Times New Roman"/>
                <w:sz w:val="23"/>
                <w:szCs w:val="23"/>
              </w:rPr>
              <w:t xml:space="preserve"> </w:t>
            </w:r>
            <w:r w:rsidRPr="0035640F">
              <w:rPr>
                <w:rFonts w:eastAsia="Times New Roman"/>
                <w:sz w:val="23"/>
                <w:szCs w:val="23"/>
              </w:rPr>
              <w:t xml:space="preserve">độ phức tạp cao, </w:t>
            </w:r>
            <w:r>
              <w:rPr>
                <w:rFonts w:eastAsia="Times New Roman"/>
                <w:sz w:val="23"/>
                <w:szCs w:val="23"/>
              </w:rPr>
              <w:t xml:space="preserve">có </w:t>
            </w:r>
            <w:r w:rsidRPr="0035640F">
              <w:rPr>
                <w:rFonts w:eastAsia="Times New Roman"/>
                <w:sz w:val="23"/>
                <w:szCs w:val="23"/>
              </w:rPr>
              <w:t>tính mới/tính sáng tạo trong nội dung và kết quả đồ á</w:t>
            </w:r>
            <w:r>
              <w:rPr>
                <w:rFonts w:eastAsia="Times New Roman"/>
                <w:sz w:val="23"/>
                <w:szCs w:val="23"/>
              </w:rPr>
              <w:t>n.</w:t>
            </w:r>
          </w:p>
        </w:tc>
        <w:tc>
          <w:tcPr>
            <w:tcW w:w="384" w:type="pct"/>
            <w:vMerge/>
            <w:vAlign w:val="center"/>
            <w:hideMark/>
          </w:tcPr>
          <w:p w14:paraId="34B13E21" w14:textId="77777777" w:rsidR="00A34647" w:rsidRPr="0035640F" w:rsidRDefault="00A34647">
            <w:pPr>
              <w:spacing w:line="240" w:lineRule="auto"/>
              <w:rPr>
                <w:rFonts w:eastAsia="Times New Roman"/>
                <w:sz w:val="23"/>
                <w:szCs w:val="23"/>
              </w:rPr>
            </w:pPr>
          </w:p>
        </w:tc>
      </w:tr>
      <w:tr w:rsidR="009903B5" w:rsidRPr="0035640F" w14:paraId="16C77537" w14:textId="77777777">
        <w:trPr>
          <w:gridAfter w:val="1"/>
          <w:wAfter w:w="185" w:type="pct"/>
          <w:trHeight w:val="805"/>
        </w:trPr>
        <w:tc>
          <w:tcPr>
            <w:tcW w:w="298" w:type="pct"/>
            <w:vMerge w:val="restart"/>
            <w:shd w:val="clear" w:color="auto" w:fill="auto"/>
            <w:noWrap/>
            <w:vAlign w:val="center"/>
            <w:hideMark/>
          </w:tcPr>
          <w:p w14:paraId="0F08B6F6" w14:textId="77777777" w:rsidR="00A34647" w:rsidRPr="0035640F" w:rsidRDefault="00A34647">
            <w:pPr>
              <w:spacing w:line="240" w:lineRule="auto"/>
              <w:jc w:val="center"/>
              <w:rPr>
                <w:rFonts w:eastAsia="Times New Roman"/>
                <w:sz w:val="23"/>
                <w:szCs w:val="23"/>
              </w:rPr>
            </w:pPr>
            <w:r w:rsidRPr="0035640F">
              <w:rPr>
                <w:rFonts w:eastAsia="Times New Roman"/>
                <w:sz w:val="23"/>
                <w:szCs w:val="23"/>
              </w:rPr>
              <w:t>4</w:t>
            </w:r>
          </w:p>
        </w:tc>
        <w:tc>
          <w:tcPr>
            <w:tcW w:w="640" w:type="pct"/>
            <w:vMerge w:val="restart"/>
            <w:shd w:val="clear" w:color="auto" w:fill="DEEAF6" w:themeFill="accent1" w:themeFillTint="33"/>
            <w:vAlign w:val="center"/>
            <w:hideMark/>
          </w:tcPr>
          <w:p w14:paraId="5C5FAE9E" w14:textId="77777777" w:rsidR="00A34647" w:rsidRPr="0035640F" w:rsidRDefault="00A34647">
            <w:pPr>
              <w:spacing w:line="240" w:lineRule="auto"/>
              <w:jc w:val="center"/>
              <w:rPr>
                <w:rFonts w:eastAsia="Times New Roman"/>
                <w:b/>
                <w:bCs/>
                <w:sz w:val="23"/>
                <w:szCs w:val="23"/>
              </w:rPr>
            </w:pPr>
            <w:r w:rsidRPr="0035640F">
              <w:rPr>
                <w:rFonts w:eastAsia="Times New Roman"/>
                <w:b/>
                <w:bCs/>
                <w:sz w:val="23"/>
                <w:szCs w:val="23"/>
              </w:rPr>
              <w:t xml:space="preserve">Điểm thành tích </w:t>
            </w:r>
            <w:r w:rsidRPr="0035640F">
              <w:rPr>
                <w:rFonts w:eastAsia="Times New Roman"/>
                <w:b/>
                <w:bCs/>
                <w:sz w:val="23"/>
                <w:szCs w:val="23"/>
              </w:rPr>
              <w:br/>
              <w:t>(1 điểm)</w:t>
            </w:r>
          </w:p>
        </w:tc>
        <w:tc>
          <w:tcPr>
            <w:tcW w:w="3494" w:type="pct"/>
            <w:shd w:val="clear" w:color="auto" w:fill="auto"/>
            <w:vAlign w:val="center"/>
            <w:hideMark/>
          </w:tcPr>
          <w:p w14:paraId="5DBAC687" w14:textId="77777777" w:rsidR="00A34647" w:rsidRPr="0035640F" w:rsidRDefault="00A34647">
            <w:pPr>
              <w:spacing w:line="240" w:lineRule="auto"/>
              <w:rPr>
                <w:rFonts w:eastAsia="Times New Roman"/>
                <w:sz w:val="23"/>
                <w:szCs w:val="23"/>
              </w:rPr>
            </w:pPr>
            <w:r w:rsidRPr="0035640F">
              <w:rPr>
                <w:rFonts w:eastAsia="Times New Roman"/>
                <w:sz w:val="23"/>
                <w:szCs w:val="23"/>
              </w:rPr>
              <w:t>Có bài báo KH được đăng hoặc chấp nhận đăng/ đạt giải SV NCKH giải 3 cấp Trường trở lên/</w:t>
            </w:r>
            <w:r>
              <w:rPr>
                <w:rFonts w:eastAsia="Times New Roman"/>
                <w:sz w:val="23"/>
                <w:szCs w:val="23"/>
              </w:rPr>
              <w:t xml:space="preserve"> </w:t>
            </w:r>
            <w:r w:rsidRPr="0035640F">
              <w:rPr>
                <w:rFonts w:eastAsia="Times New Roman"/>
                <w:sz w:val="23"/>
                <w:szCs w:val="23"/>
              </w:rPr>
              <w:t>Các giải thưởng khoa học trong nước, quốc tế từ giải 3 trở lên/</w:t>
            </w:r>
            <w:r>
              <w:rPr>
                <w:rFonts w:eastAsia="Times New Roman"/>
                <w:sz w:val="23"/>
                <w:szCs w:val="23"/>
              </w:rPr>
              <w:t xml:space="preserve"> </w:t>
            </w:r>
            <w:r w:rsidRPr="0035640F">
              <w:rPr>
                <w:rFonts w:eastAsia="Times New Roman"/>
                <w:sz w:val="23"/>
                <w:szCs w:val="23"/>
              </w:rPr>
              <w:t xml:space="preserve">Có đăng ký bằng phát minh sáng chế. </w:t>
            </w:r>
            <w:r w:rsidRPr="0035640F">
              <w:rPr>
                <w:rFonts w:eastAsia="Times New Roman"/>
                <w:b/>
                <w:bCs/>
                <w:sz w:val="23"/>
                <w:szCs w:val="23"/>
              </w:rPr>
              <w:t>(1 điểm)</w:t>
            </w:r>
          </w:p>
        </w:tc>
        <w:tc>
          <w:tcPr>
            <w:tcW w:w="384" w:type="pct"/>
            <w:vMerge w:val="restart"/>
            <w:shd w:val="clear" w:color="auto" w:fill="auto"/>
            <w:noWrap/>
            <w:vAlign w:val="bottom"/>
            <w:hideMark/>
          </w:tcPr>
          <w:p w14:paraId="615F0ECB" w14:textId="77777777" w:rsidR="00A34647" w:rsidRPr="0035640F" w:rsidRDefault="00A34647">
            <w:pPr>
              <w:spacing w:line="240" w:lineRule="auto"/>
              <w:jc w:val="center"/>
              <w:rPr>
                <w:rFonts w:eastAsia="Times New Roman"/>
                <w:sz w:val="23"/>
                <w:szCs w:val="23"/>
              </w:rPr>
            </w:pPr>
            <w:r w:rsidRPr="0035640F">
              <w:rPr>
                <w:rFonts w:eastAsia="Times New Roman"/>
                <w:sz w:val="23"/>
                <w:szCs w:val="23"/>
              </w:rPr>
              <w:t> </w:t>
            </w:r>
          </w:p>
        </w:tc>
      </w:tr>
      <w:tr w:rsidR="00B43ED3" w:rsidRPr="0035640F" w14:paraId="580892B6" w14:textId="77777777">
        <w:trPr>
          <w:gridAfter w:val="1"/>
          <w:wAfter w:w="185" w:type="pct"/>
          <w:trHeight w:val="289"/>
        </w:trPr>
        <w:tc>
          <w:tcPr>
            <w:tcW w:w="298" w:type="pct"/>
            <w:vMerge/>
            <w:vAlign w:val="center"/>
            <w:hideMark/>
          </w:tcPr>
          <w:p w14:paraId="7CE86EEE" w14:textId="77777777" w:rsidR="00A34647" w:rsidRPr="0035640F" w:rsidRDefault="00A34647">
            <w:pPr>
              <w:spacing w:line="240" w:lineRule="auto"/>
              <w:rPr>
                <w:rFonts w:eastAsia="Times New Roman"/>
                <w:sz w:val="23"/>
                <w:szCs w:val="23"/>
              </w:rPr>
            </w:pPr>
          </w:p>
        </w:tc>
        <w:tc>
          <w:tcPr>
            <w:tcW w:w="640" w:type="pct"/>
            <w:vMerge/>
            <w:shd w:val="clear" w:color="auto" w:fill="DEEAF6" w:themeFill="accent1" w:themeFillTint="33"/>
            <w:vAlign w:val="center"/>
            <w:hideMark/>
          </w:tcPr>
          <w:p w14:paraId="7BF4AA40" w14:textId="77777777" w:rsidR="00A34647" w:rsidRPr="0035640F" w:rsidRDefault="00A34647">
            <w:pPr>
              <w:spacing w:line="240" w:lineRule="auto"/>
              <w:rPr>
                <w:rFonts w:eastAsia="Times New Roman"/>
                <w:b/>
                <w:bCs/>
                <w:sz w:val="23"/>
                <w:szCs w:val="23"/>
              </w:rPr>
            </w:pPr>
          </w:p>
        </w:tc>
        <w:tc>
          <w:tcPr>
            <w:tcW w:w="3494" w:type="pct"/>
            <w:shd w:val="clear" w:color="auto" w:fill="auto"/>
            <w:vAlign w:val="center"/>
            <w:hideMark/>
          </w:tcPr>
          <w:p w14:paraId="74345AF3" w14:textId="77777777" w:rsidR="00A34647" w:rsidRPr="0035640F" w:rsidRDefault="00A34647">
            <w:pPr>
              <w:spacing w:line="240" w:lineRule="auto"/>
              <w:rPr>
                <w:rFonts w:eastAsia="Times New Roman"/>
                <w:sz w:val="23"/>
                <w:szCs w:val="23"/>
              </w:rPr>
            </w:pPr>
            <w:r w:rsidRPr="0035640F">
              <w:rPr>
                <w:rFonts w:eastAsia="Times New Roman"/>
                <w:sz w:val="23"/>
                <w:szCs w:val="23"/>
              </w:rPr>
              <w:t>Được báo cáo tại hội đồng cấp Trường trong hội nghị SV NCKH nhưng không đạt giải từ giải 3 trở lên/</w:t>
            </w:r>
            <w:r>
              <w:rPr>
                <w:rFonts w:eastAsia="Times New Roman"/>
                <w:sz w:val="23"/>
                <w:szCs w:val="23"/>
              </w:rPr>
              <w:t xml:space="preserve"> </w:t>
            </w:r>
            <w:r w:rsidRPr="0035640F">
              <w:rPr>
                <w:rFonts w:eastAsia="Times New Roman"/>
                <w:sz w:val="23"/>
                <w:szCs w:val="23"/>
              </w:rPr>
              <w:t>Đạt giải khuyến khích trong cuộc thi khoa học trong nước, quốc tế/</w:t>
            </w:r>
            <w:r>
              <w:rPr>
                <w:rFonts w:eastAsia="Times New Roman"/>
                <w:sz w:val="23"/>
                <w:szCs w:val="23"/>
              </w:rPr>
              <w:t xml:space="preserve"> </w:t>
            </w:r>
            <w:r w:rsidRPr="0035640F">
              <w:rPr>
                <w:rFonts w:eastAsia="Times New Roman"/>
                <w:sz w:val="23"/>
                <w:szCs w:val="23"/>
              </w:rPr>
              <w:t xml:space="preserve">Kết quả đồ án là sản phẩm ứng dụng có tính hoàn thiện cao, yêu cầu khối lượng thực hiện lớn. </w:t>
            </w:r>
            <w:r w:rsidRPr="0035640F">
              <w:rPr>
                <w:rFonts w:eastAsia="Times New Roman"/>
                <w:b/>
                <w:bCs/>
                <w:sz w:val="23"/>
                <w:szCs w:val="23"/>
              </w:rPr>
              <w:t>(0,5 điểm)</w:t>
            </w:r>
          </w:p>
        </w:tc>
        <w:tc>
          <w:tcPr>
            <w:tcW w:w="384" w:type="pct"/>
            <w:vMerge/>
            <w:vAlign w:val="center"/>
            <w:hideMark/>
          </w:tcPr>
          <w:p w14:paraId="1792064E" w14:textId="77777777" w:rsidR="00A34647" w:rsidRPr="0035640F" w:rsidRDefault="00A34647">
            <w:pPr>
              <w:spacing w:line="240" w:lineRule="auto"/>
              <w:rPr>
                <w:rFonts w:eastAsia="Times New Roman"/>
                <w:sz w:val="23"/>
                <w:szCs w:val="23"/>
              </w:rPr>
            </w:pPr>
          </w:p>
        </w:tc>
      </w:tr>
      <w:tr w:rsidR="00B466F1" w:rsidRPr="0035640F" w14:paraId="788AD571" w14:textId="77777777">
        <w:trPr>
          <w:gridAfter w:val="1"/>
          <w:wAfter w:w="185" w:type="pct"/>
          <w:trHeight w:val="289"/>
        </w:trPr>
        <w:tc>
          <w:tcPr>
            <w:tcW w:w="937" w:type="pct"/>
            <w:gridSpan w:val="2"/>
            <w:vMerge w:val="restart"/>
            <w:tcBorders>
              <w:left w:val="nil"/>
            </w:tcBorders>
            <w:shd w:val="clear" w:color="auto" w:fill="auto"/>
            <w:noWrap/>
            <w:vAlign w:val="bottom"/>
            <w:hideMark/>
          </w:tcPr>
          <w:p w14:paraId="5BF128AE" w14:textId="77777777" w:rsidR="00A34647" w:rsidRPr="0035640F" w:rsidRDefault="00A34647">
            <w:pPr>
              <w:spacing w:line="240" w:lineRule="auto"/>
              <w:rPr>
                <w:rFonts w:eastAsia="Times New Roman"/>
                <w:sz w:val="23"/>
                <w:szCs w:val="23"/>
              </w:rPr>
            </w:pPr>
            <w:r w:rsidRPr="0035640F">
              <w:rPr>
                <w:rFonts w:eastAsia="Times New Roman"/>
                <w:sz w:val="23"/>
                <w:szCs w:val="23"/>
              </w:rPr>
              <w:t> </w:t>
            </w:r>
          </w:p>
          <w:p w14:paraId="4DB28FE0" w14:textId="77777777" w:rsidR="00A34647" w:rsidRPr="0035640F" w:rsidRDefault="00A34647">
            <w:pPr>
              <w:spacing w:line="240" w:lineRule="auto"/>
              <w:rPr>
                <w:rFonts w:eastAsia="Times New Roman"/>
                <w:sz w:val="23"/>
                <w:szCs w:val="23"/>
              </w:rPr>
            </w:pPr>
            <w:r w:rsidRPr="0035640F">
              <w:rPr>
                <w:rFonts w:eastAsia="Times New Roman"/>
                <w:sz w:val="23"/>
                <w:szCs w:val="23"/>
              </w:rPr>
              <w:t> </w:t>
            </w:r>
          </w:p>
        </w:tc>
        <w:tc>
          <w:tcPr>
            <w:tcW w:w="3494" w:type="pct"/>
            <w:shd w:val="clear" w:color="auto" w:fill="auto"/>
            <w:vAlign w:val="center"/>
            <w:hideMark/>
          </w:tcPr>
          <w:p w14:paraId="56465718" w14:textId="77777777" w:rsidR="00A34647" w:rsidRPr="0035640F" w:rsidRDefault="00A34647">
            <w:pPr>
              <w:spacing w:line="240" w:lineRule="auto"/>
              <w:jc w:val="right"/>
              <w:rPr>
                <w:rFonts w:eastAsia="Times New Roman"/>
                <w:b/>
                <w:bCs/>
                <w:sz w:val="23"/>
                <w:szCs w:val="23"/>
              </w:rPr>
            </w:pPr>
            <w:r w:rsidRPr="0035640F">
              <w:rPr>
                <w:rFonts w:eastAsia="Times New Roman"/>
                <w:b/>
                <w:bCs/>
                <w:sz w:val="23"/>
                <w:szCs w:val="23"/>
              </w:rPr>
              <w:t>Điểm tổng các tiêu chí:</w:t>
            </w:r>
          </w:p>
        </w:tc>
        <w:tc>
          <w:tcPr>
            <w:tcW w:w="384" w:type="pct"/>
            <w:shd w:val="clear" w:color="auto" w:fill="auto"/>
            <w:noWrap/>
            <w:vAlign w:val="bottom"/>
            <w:hideMark/>
          </w:tcPr>
          <w:p w14:paraId="638821F0" w14:textId="77777777" w:rsidR="00A34647" w:rsidRPr="0035640F" w:rsidRDefault="00A34647">
            <w:pPr>
              <w:spacing w:line="240" w:lineRule="auto"/>
              <w:rPr>
                <w:rFonts w:eastAsia="Times New Roman"/>
                <w:sz w:val="23"/>
                <w:szCs w:val="23"/>
              </w:rPr>
            </w:pPr>
            <w:r w:rsidRPr="0035640F">
              <w:rPr>
                <w:rFonts w:eastAsia="Times New Roman"/>
                <w:sz w:val="23"/>
                <w:szCs w:val="23"/>
              </w:rPr>
              <w:t> </w:t>
            </w:r>
          </w:p>
        </w:tc>
      </w:tr>
      <w:tr w:rsidR="00B466F1" w:rsidRPr="0035640F" w14:paraId="4D65125F" w14:textId="77777777">
        <w:trPr>
          <w:gridAfter w:val="1"/>
          <w:wAfter w:w="185" w:type="pct"/>
          <w:trHeight w:val="289"/>
        </w:trPr>
        <w:tc>
          <w:tcPr>
            <w:tcW w:w="937" w:type="pct"/>
            <w:gridSpan w:val="2"/>
            <w:vMerge/>
            <w:tcBorders>
              <w:left w:val="nil"/>
              <w:bottom w:val="nil"/>
            </w:tcBorders>
            <w:shd w:val="clear" w:color="auto" w:fill="auto"/>
            <w:noWrap/>
            <w:vAlign w:val="bottom"/>
            <w:hideMark/>
          </w:tcPr>
          <w:p w14:paraId="012B476A" w14:textId="77777777" w:rsidR="00A34647" w:rsidRPr="0035640F" w:rsidRDefault="00A34647">
            <w:pPr>
              <w:spacing w:line="240" w:lineRule="auto"/>
              <w:rPr>
                <w:rFonts w:eastAsia="Times New Roman"/>
                <w:sz w:val="23"/>
                <w:szCs w:val="23"/>
              </w:rPr>
            </w:pPr>
          </w:p>
        </w:tc>
        <w:tc>
          <w:tcPr>
            <w:tcW w:w="3494" w:type="pct"/>
            <w:shd w:val="clear" w:color="auto" w:fill="auto"/>
            <w:vAlign w:val="center"/>
            <w:hideMark/>
          </w:tcPr>
          <w:p w14:paraId="745F6E9E" w14:textId="77777777" w:rsidR="00A34647" w:rsidRPr="0035640F" w:rsidRDefault="00A34647">
            <w:pPr>
              <w:spacing w:line="240" w:lineRule="auto"/>
              <w:jc w:val="right"/>
              <w:rPr>
                <w:rFonts w:eastAsia="Times New Roman"/>
                <w:b/>
                <w:bCs/>
                <w:sz w:val="23"/>
                <w:szCs w:val="23"/>
              </w:rPr>
            </w:pPr>
            <w:r w:rsidRPr="0035640F">
              <w:rPr>
                <w:rFonts w:eastAsia="Times New Roman"/>
                <w:b/>
                <w:bCs/>
                <w:sz w:val="23"/>
                <w:szCs w:val="23"/>
              </w:rPr>
              <w:t>Điểm hướng dẫn:</w:t>
            </w:r>
          </w:p>
        </w:tc>
        <w:tc>
          <w:tcPr>
            <w:tcW w:w="384" w:type="pct"/>
            <w:shd w:val="clear" w:color="auto" w:fill="auto"/>
            <w:noWrap/>
            <w:vAlign w:val="bottom"/>
            <w:hideMark/>
          </w:tcPr>
          <w:p w14:paraId="0C239DB0" w14:textId="77777777" w:rsidR="00A34647" w:rsidRPr="0035640F" w:rsidRDefault="00A34647">
            <w:pPr>
              <w:spacing w:line="240" w:lineRule="auto"/>
              <w:rPr>
                <w:rFonts w:eastAsia="Times New Roman"/>
                <w:sz w:val="23"/>
                <w:szCs w:val="23"/>
              </w:rPr>
            </w:pPr>
            <w:r w:rsidRPr="0035640F">
              <w:rPr>
                <w:rFonts w:eastAsia="Times New Roman"/>
                <w:sz w:val="23"/>
                <w:szCs w:val="23"/>
              </w:rPr>
              <w:t> </w:t>
            </w:r>
          </w:p>
        </w:tc>
      </w:tr>
    </w:tbl>
    <w:p w14:paraId="397EB183" w14:textId="77777777" w:rsidR="00A34647" w:rsidRPr="00104C3E" w:rsidRDefault="00A34647" w:rsidP="00A34647">
      <w:pPr>
        <w:ind w:firstLine="5098"/>
        <w:jc w:val="center"/>
        <w:rPr>
          <w:rFonts w:eastAsia="Times New Roman"/>
          <w:b/>
          <w:bCs/>
          <w:sz w:val="24"/>
          <w:szCs w:val="24"/>
        </w:rPr>
      </w:pPr>
      <w:r>
        <w:rPr>
          <w:rFonts w:eastAsia="Times New Roman"/>
          <w:b/>
          <w:bCs/>
          <w:sz w:val="24"/>
          <w:szCs w:val="24"/>
        </w:rPr>
        <w:t>Cán bộ phản biện</w:t>
      </w:r>
    </w:p>
    <w:p w14:paraId="4C6CB0C0" w14:textId="77777777" w:rsidR="00A34647" w:rsidRDefault="00A34647" w:rsidP="00A34647">
      <w:pPr>
        <w:ind w:firstLine="5098"/>
        <w:jc w:val="center"/>
      </w:pPr>
      <w:r w:rsidRPr="00104C3E">
        <w:rPr>
          <w:rFonts w:eastAsia="Times New Roman"/>
        </w:rPr>
        <w:t>(Ký và ghi rõ họ tên)</w:t>
      </w:r>
    </w:p>
    <w:p w14:paraId="0EA5F8B9" w14:textId="77777777" w:rsidR="00A34647" w:rsidRDefault="00A34647" w:rsidP="00F2601A">
      <w:pPr>
        <w:spacing w:before="480"/>
        <w:rPr>
          <w:b/>
        </w:rPr>
      </w:pPr>
    </w:p>
    <w:p w14:paraId="2B56A010" w14:textId="4FE9DA7D" w:rsidR="008A56DC" w:rsidRPr="00302D8D" w:rsidRDefault="008A56DC" w:rsidP="008A56DC">
      <w:pPr>
        <w:pStyle w:val="Tiugia"/>
      </w:pPr>
      <w:bookmarkStart w:id="0" w:name="_Toc158930576"/>
      <w:r w:rsidRPr="00302D8D">
        <w:t xml:space="preserve">LỜI </w:t>
      </w:r>
      <w:r>
        <w:t>NÓI ĐẦU</w:t>
      </w:r>
      <w:bookmarkEnd w:id="0"/>
    </w:p>
    <w:p w14:paraId="07A2BE9F" w14:textId="1AE78660" w:rsidR="007A6EC1" w:rsidRDefault="00397186" w:rsidP="007A6EC1">
      <w:r>
        <w:t xml:space="preserve">Với sự phát triển mạnh mẽ của </w:t>
      </w:r>
      <w:r w:rsidR="00022269">
        <w:t>thị giác máy tính,</w:t>
      </w:r>
      <w:r w:rsidR="00BD6593">
        <w:t xml:space="preserve"> </w:t>
      </w:r>
      <w:r w:rsidR="00022269">
        <w:t>việc phân loại hình ảnh nói chung và các loại phấn hoa nói riêng đang dần đạt được các hiệu suất rất cao</w:t>
      </w:r>
      <w:r w:rsidR="00594313">
        <w:t>.</w:t>
      </w:r>
      <w:r w:rsidR="00BD6593">
        <w:t xml:space="preserve"> </w:t>
      </w:r>
      <w:r w:rsidR="007A6EC1">
        <w:t>Hạt phấn hoa chứa thông tin về nguồn gốc thực vật. Xác định nguồn gốc thực vật từ hình ảnh phấn hoa có giá trị ứng dụng trong nhiều lĩnh vực như: nghiên cứu đa dạng sinh học, truy xuất nguồn gốc thực vật từ mật ong và ong mang phấn. Ngoài ra, việc phân loại phấn hoa là điều hết sức cần thiết trong xây dựng các Atlas điện tử về các loài thực vật (gồm hình ảnh hoa và phấn hoa).</w:t>
      </w:r>
      <w:r w:rsidR="007A6EC1" w:rsidRPr="00D144B3">
        <w:t xml:space="preserve"> </w:t>
      </w:r>
      <w:r w:rsidR="007A6EC1">
        <w:t>Điều này không chỉ giúp bảo tồn đa dạng sinh học mà còn đóng góp vào nghiên cứu, đào tạo về thực vật; sự phát triển của hệ sinh thái tự nhiên.</w:t>
      </w:r>
    </w:p>
    <w:p w14:paraId="01553F1E" w14:textId="19B49108" w:rsidR="007A6EC1" w:rsidRDefault="007A6EC1" w:rsidP="007753E1">
      <w:r>
        <w:t>Với ý nghĩa như trên, đồ án “</w:t>
      </w:r>
      <w:r w:rsidRPr="00B513DD">
        <w:rPr>
          <w:rFonts w:eastAsia="Times New Roman"/>
          <w:bCs/>
        </w:rPr>
        <w:t>Phân Loại Thực Vật Từ Hình Ảnh Hạt Phấn Hoa Sử Dụng Mạng Nơ-Ron</w:t>
      </w:r>
      <w:r>
        <w:rPr>
          <w:rFonts w:eastAsia="Times New Roman"/>
          <w:bCs/>
        </w:rPr>
        <w:t xml:space="preserve"> Tích chập” hướng đến xây dựng một ứng dụng hỗ trợ nhận dạng thực vật từ hình ảnh phấn hoa. </w:t>
      </w:r>
      <w:r>
        <w:t>Sinh viên nghiên cứu và thử nghiệm hai hướng tiếp cận  khác nhau : (1) sử dụng các đặc trưng tự thiết kế liên quan đến đặc điểm hình thái của hạt phấn hoa ; (2) sử dụng các mạng nơ-</w:t>
      </w:r>
      <w:proofErr w:type="spellStart"/>
      <w:r>
        <w:t>ron</w:t>
      </w:r>
      <w:proofErr w:type="spellEnd"/>
      <w:r>
        <w:t xml:space="preserve"> tích chập có gắn cơ chế tập trung (Attention). Kết quả so sánh của hai hướng tiếp cận này được đánh giá trên bộ CSDL gồm hơn 40 loài đã được công bố trong cộng đồng (tại Brazil), cũng như từ CSDL tự thu thập tại trung tâm nghiên cứu và nuôi ong nhiệt đới, Học Viện Nông nghiệp Việt Nam. Kết quả so sánh đánh giá cho thấy hiệu quả của mạng CNN đề xuất. Đây là cơ sở để triển khai các ứng dụng liên quan như truy xuất nguồn gốc thực vật của mật ong và  xây dựng atlas điện tử phục vụ công tác đào tạo về đa dạng sinh học trong một vùng thực vật.</w:t>
      </w:r>
    </w:p>
    <w:p w14:paraId="7774B55C" w14:textId="77777777" w:rsidR="007A6EC1" w:rsidRDefault="007A6EC1" w:rsidP="007753E1"/>
    <w:p w14:paraId="6B5260CE" w14:textId="77777777" w:rsidR="007A6EC1" w:rsidRDefault="007A6EC1" w:rsidP="007753E1"/>
    <w:p w14:paraId="50760553" w14:textId="77777777" w:rsidR="007753E1" w:rsidRDefault="007753E1" w:rsidP="007753E1">
      <w:r>
        <w:rPr>
          <w:noProof/>
          <w:lang w:val="vi-VN" w:eastAsia="vi-VN"/>
        </w:rPr>
        <mc:AlternateContent>
          <mc:Choice Requires="wps">
            <w:drawing>
              <wp:anchor distT="0" distB="0" distL="114300" distR="114300" simplePos="0" relativeHeight="251658240" behindDoc="0" locked="0" layoutInCell="1" allowOverlap="1" wp14:anchorId="507606D0" wp14:editId="507606D1">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76074D" w14:textId="77777777" w:rsidR="008C6F44" w:rsidRPr="00DD3675" w:rsidRDefault="008C6F44"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7606D0" id="_x0000_t202" coordsize="21600,21600" o:spt="202" path="m,l,21600r21600,l21600,xe">
                <v:stroke joinstyle="miter"/>
                <v:path gradientshapeok="t" o:connecttype="rect"/>
              </v:shapetype>
              <v:shape id="Text Box 43" o:spid="_x0000_s1026" type="#_x0000_t202" style="position:absolute;left:0;text-align:left;margin-left:226.85pt;margin-top:411.35pt;width:185.3pt;height:37.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" filled="f" stroked="f" strokeweight=".5pt">
                <v:textbox>
                  <w:txbxContent>
                    <w:p w14:paraId="5076074D" w14:textId="77777777" w:rsidR="008C6F44" w:rsidRPr="00DD3675" w:rsidRDefault="008C6F44" w:rsidP="007753E1"/>
                  </w:txbxContent>
                </v:textbox>
              </v:shape>
            </w:pict>
          </mc:Fallback>
        </mc:AlternateContent>
      </w:r>
      <w:r>
        <w:br w:type="page"/>
      </w:r>
    </w:p>
    <w:p w14:paraId="21141992" w14:textId="77777777" w:rsidR="00A863B5" w:rsidRPr="00302D8D" w:rsidRDefault="00A863B5" w:rsidP="00A863B5">
      <w:pPr>
        <w:pStyle w:val="Tiugia"/>
      </w:pPr>
      <w:bookmarkStart w:id="1" w:name="_Toc142531752"/>
      <w:bookmarkStart w:id="2" w:name="_Toc158930577"/>
      <w:r w:rsidRPr="00302D8D">
        <w:lastRenderedPageBreak/>
        <w:t>LỜI CAM ĐOAN</w:t>
      </w:r>
      <w:bookmarkEnd w:id="1"/>
      <w:bookmarkEnd w:id="2"/>
    </w:p>
    <w:p w14:paraId="5DC76500" w14:textId="4060B8F6" w:rsidR="00BB7E3E" w:rsidRPr="00302D8D" w:rsidRDefault="00BB7E3E" w:rsidP="00BB7E3E">
      <w:pPr>
        <w:rPr>
          <w:lang w:val="de-DE"/>
        </w:rPr>
      </w:pPr>
      <w:r w:rsidRPr="2AC2AEDA">
        <w:rPr>
          <w:lang w:val="de-DE"/>
        </w:rPr>
        <w:t xml:space="preserve">Tôi là </w:t>
      </w:r>
      <w:r>
        <w:rPr>
          <w:lang w:val="de-DE"/>
        </w:rPr>
        <w:t>Phạm Đức Huy</w:t>
      </w:r>
      <w:r w:rsidRPr="2AC2AEDA">
        <w:rPr>
          <w:lang w:val="de-DE"/>
        </w:rPr>
        <w:t>, mã số sinh viên 2019</w:t>
      </w:r>
      <w:r>
        <w:rPr>
          <w:lang w:val="de-DE"/>
        </w:rPr>
        <w:t>2915</w:t>
      </w:r>
      <w:r w:rsidRPr="2AC2AEDA">
        <w:rPr>
          <w:lang w:val="de-DE"/>
        </w:rPr>
        <w:t>, sinh viên lớp ET</w:t>
      </w:r>
      <w:r>
        <w:rPr>
          <w:lang w:val="de-DE"/>
        </w:rPr>
        <w:t>1</w:t>
      </w:r>
      <w:r w:rsidRPr="2AC2AEDA">
        <w:rPr>
          <w:lang w:val="vi-VN"/>
        </w:rPr>
        <w:t>-</w:t>
      </w:r>
      <w:r>
        <w:rPr>
          <w:lang w:val="vi-VN"/>
        </w:rPr>
        <w:t>02</w:t>
      </w:r>
      <w:r w:rsidRPr="2AC2AEDA">
        <w:rPr>
          <w:lang w:val="de-DE"/>
        </w:rPr>
        <w:t xml:space="preserve">, </w:t>
      </w:r>
      <w:r>
        <w:rPr>
          <w:lang w:val="de-DE"/>
        </w:rPr>
        <w:t>K</w:t>
      </w:r>
      <w:r w:rsidRPr="2AC2AEDA">
        <w:rPr>
          <w:lang w:val="de-DE"/>
        </w:rPr>
        <w:t>64</w:t>
      </w:r>
      <w:r w:rsidRPr="2AC2AEDA">
        <w:rPr>
          <w:lang w:val="vi-VN"/>
        </w:rPr>
        <w:t xml:space="preserve"> </w:t>
      </w:r>
      <w:r w:rsidR="006515E3">
        <w:rPr>
          <w:lang w:val="de-DE"/>
        </w:rPr>
        <w:t>, n</w:t>
      </w:r>
      <w:r w:rsidRPr="2AC2AEDA">
        <w:rPr>
          <w:lang w:val="de-DE"/>
        </w:rPr>
        <w:t xml:space="preserve">gười hướng dẫn là </w:t>
      </w:r>
      <w:r>
        <w:rPr>
          <w:lang w:val="de-DE"/>
        </w:rPr>
        <w:t>T</w:t>
      </w:r>
      <w:r w:rsidR="00B65A1F">
        <w:rPr>
          <w:lang w:val="de-DE"/>
        </w:rPr>
        <w:t xml:space="preserve">hầy </w:t>
      </w:r>
      <w:r>
        <w:rPr>
          <w:lang w:val="vi-VN"/>
        </w:rPr>
        <w:t>Vũ Hải</w:t>
      </w:r>
      <w:r w:rsidRPr="2AC2AEDA">
        <w:rPr>
          <w:lang w:val="de-DE"/>
        </w:rPr>
        <w:t xml:space="preserve">. Tôi xin cam đoan toàn bộ nội dung được trình bày trong đồ án: “ </w:t>
      </w:r>
      <w:r w:rsidRPr="007A6EC1">
        <w:rPr>
          <w:rFonts w:eastAsia="Times New Roman"/>
          <w:bCs/>
          <w:lang w:val="de-DE"/>
        </w:rPr>
        <w:t>Phân Loại Thực Vật Từ Hình Ảnh Hạt Phấn Hoa Sử Dụng Mạng Nơ-Ron</w:t>
      </w:r>
      <w:r w:rsidRPr="007A6EC1">
        <w:rPr>
          <w:lang w:val="de-DE"/>
          <w:rPrChange w:id="3" w:author="Microsoft Word" w:date="2024-02-15T23:04:00Z">
            <w:rPr>
              <w:i/>
              <w:iCs/>
              <w:lang w:val="de-DE"/>
            </w:rPr>
          </w:rPrChange>
        </w:rPr>
        <w:t xml:space="preserve"> </w:t>
      </w:r>
      <w:r w:rsidR="00443AA9" w:rsidRPr="007A6EC1">
        <w:rPr>
          <w:rFonts w:eastAsia="Times New Roman"/>
          <w:lang w:val="de-DE"/>
        </w:rPr>
        <w:t>tích chập</w:t>
      </w:r>
      <w:r w:rsidRPr="2AC2AEDA">
        <w:rPr>
          <w:i/>
          <w:iCs/>
          <w:lang w:val="de-DE"/>
        </w:rPr>
        <w:t xml:space="preserve">” </w:t>
      </w:r>
      <w:r w:rsidRPr="2AC2AEDA">
        <w:rPr>
          <w:lang w:val="de-DE"/>
        </w:rPr>
        <w:t>là kết quả quá trình tìm hiểu và nghiên cứu của tôi. Các dữ liệu</w:t>
      </w:r>
      <w:r w:rsidR="00EA1851">
        <w:rPr>
          <w:lang w:val="de-DE"/>
        </w:rPr>
        <w:t xml:space="preserve"> và kết quả huấn luyện</w:t>
      </w:r>
      <w:r w:rsidRPr="2AC2AEDA">
        <w:rPr>
          <w:lang w:val="de-DE"/>
        </w:rPr>
        <w:t xml:space="preserve"> được nêu trong đồ án là hoàn toàn trung thực, phản ánh đúng kết quả thực tế. Mọi thông tin trích dẫn đều tuân thủ các quy định về sở hữu trí tuệ, các tài liệu tham khảo được liệt kê rõ ràng. Tôi xin chịu hoàn toàn trách nhiệm với những nội dung được viết trong đồ án này.</w:t>
      </w:r>
    </w:p>
    <w:p w14:paraId="457A9A20" w14:textId="77777777" w:rsidR="00BB7E3E" w:rsidRDefault="00BB7E3E" w:rsidP="00BB7E3E">
      <w:pPr>
        <w:rPr>
          <w:lang w:val="de-DE"/>
        </w:rPr>
      </w:pPr>
    </w:p>
    <w:p w14:paraId="1BBCB597" w14:textId="77777777" w:rsidR="007821A1" w:rsidRDefault="007821A1" w:rsidP="00BB7E3E">
      <w:pPr>
        <w:rPr>
          <w:lang w:val="de-DE"/>
        </w:rPr>
      </w:pPr>
    </w:p>
    <w:p w14:paraId="58FB9202" w14:textId="77777777" w:rsidR="007821A1" w:rsidRDefault="007821A1" w:rsidP="00BB7E3E">
      <w:pPr>
        <w:rPr>
          <w:lang w:val="de-DE"/>
        </w:rPr>
      </w:pPr>
    </w:p>
    <w:p w14:paraId="69081A68" w14:textId="77777777" w:rsidR="007821A1" w:rsidRDefault="007821A1" w:rsidP="00BB7E3E">
      <w:pPr>
        <w:rPr>
          <w:lang w:val="de-DE"/>
        </w:rPr>
      </w:pPr>
    </w:p>
    <w:p w14:paraId="07AC297A" w14:textId="77777777" w:rsidR="007821A1" w:rsidRDefault="007821A1" w:rsidP="00BB7E3E">
      <w:pPr>
        <w:rPr>
          <w:lang w:val="de-DE"/>
        </w:rPr>
      </w:pPr>
    </w:p>
    <w:p w14:paraId="479B32B6" w14:textId="77777777" w:rsidR="007821A1" w:rsidRDefault="007821A1" w:rsidP="00BB7E3E">
      <w:pPr>
        <w:rPr>
          <w:lang w:val="de-DE"/>
        </w:rPr>
      </w:pPr>
    </w:p>
    <w:p w14:paraId="070F1A18" w14:textId="77777777" w:rsidR="007821A1" w:rsidRPr="00302D8D" w:rsidRDefault="007821A1" w:rsidP="00BB7E3E">
      <w:pPr>
        <w:rPr>
          <w:lang w:val="de-DE"/>
        </w:rPr>
      </w:pPr>
    </w:p>
    <w:p w14:paraId="5463B2F6" w14:textId="5957158A" w:rsidR="00BB7E3E" w:rsidRPr="00525B0B" w:rsidRDefault="00BB7E3E" w:rsidP="007821A1">
      <w:pPr>
        <w:rPr>
          <w:lang w:val="vi-VN"/>
        </w:rPr>
      </w:pPr>
      <w:r w:rsidRPr="00302D8D">
        <w:rPr>
          <w:lang w:val="de-DE"/>
        </w:rPr>
        <w:t xml:space="preserve">                                                                  </w:t>
      </w:r>
    </w:p>
    <w:p w14:paraId="52D57ECC" w14:textId="77777777" w:rsidR="00A863B5" w:rsidRPr="007A6EC1" w:rsidRDefault="00A863B5" w:rsidP="00BB7E3E">
      <w:pPr>
        <w:spacing w:before="480"/>
        <w:rPr>
          <w:b/>
          <w:lang w:val="de-DE"/>
        </w:rPr>
      </w:pPr>
    </w:p>
    <w:p w14:paraId="161A41F8" w14:textId="77777777" w:rsidR="00A863B5" w:rsidRPr="007A6EC1" w:rsidRDefault="00A863B5" w:rsidP="00FC3782">
      <w:pPr>
        <w:spacing w:before="480"/>
        <w:jc w:val="center"/>
        <w:rPr>
          <w:b/>
          <w:lang w:val="de-DE"/>
        </w:rPr>
      </w:pPr>
    </w:p>
    <w:p w14:paraId="0B368B0A" w14:textId="72C4E122" w:rsidR="007821A1" w:rsidRPr="00302D8D" w:rsidRDefault="007821A1" w:rsidP="007821A1">
      <w:pPr>
        <w:rPr>
          <w:lang w:val="de-DE"/>
        </w:rPr>
      </w:pPr>
      <w:r>
        <w:rPr>
          <w:lang w:val="de-DE"/>
        </w:rPr>
        <w:t xml:space="preserve">                                                                   </w:t>
      </w:r>
      <w:r w:rsidRPr="00302D8D">
        <w:rPr>
          <w:lang w:val="de-DE"/>
        </w:rPr>
        <w:t xml:space="preserve">Hà Nội, ngày </w:t>
      </w:r>
      <w:r>
        <w:rPr>
          <w:lang w:val="de-DE"/>
        </w:rPr>
        <w:t>16</w:t>
      </w:r>
      <w:r w:rsidRPr="00302D8D">
        <w:rPr>
          <w:lang w:val="de-DE"/>
        </w:rPr>
        <w:t xml:space="preserve"> tháng </w:t>
      </w:r>
      <w:r>
        <w:rPr>
          <w:lang w:val="de-DE"/>
        </w:rPr>
        <w:t>02</w:t>
      </w:r>
      <w:r w:rsidRPr="00302D8D">
        <w:rPr>
          <w:lang w:val="de-DE"/>
        </w:rPr>
        <w:t xml:space="preserve"> năm </w:t>
      </w:r>
      <w:r>
        <w:rPr>
          <w:lang w:val="de-DE"/>
        </w:rPr>
        <w:t>2024</w:t>
      </w:r>
    </w:p>
    <w:p w14:paraId="4680A838" w14:textId="39AFB976" w:rsidR="007821A1" w:rsidRPr="00302D8D" w:rsidRDefault="007821A1" w:rsidP="007821A1">
      <w:pPr>
        <w:rPr>
          <w:lang w:val="de-DE"/>
        </w:rPr>
      </w:pPr>
      <w:r w:rsidRPr="00302D8D">
        <w:rPr>
          <w:lang w:val="de-DE"/>
        </w:rPr>
        <w:t xml:space="preserve">                                                              </w:t>
      </w:r>
      <w:r w:rsidR="004D728D">
        <w:rPr>
          <w:lang w:val="de-DE"/>
        </w:rPr>
        <w:t xml:space="preserve"> </w:t>
      </w:r>
      <w:ins w:id="4" w:author="Microsoft Word" w:date="2024-02-15T23:07:00Z">
        <w:r w:rsidR="004D728D">
          <w:rPr>
            <w:lang w:val="de-DE"/>
          </w:rPr>
          <w:t xml:space="preserve">                 </w:t>
        </w:r>
        <w:r w:rsidRPr="00302D8D">
          <w:rPr>
            <w:lang w:val="de-DE"/>
          </w:rPr>
          <w:t xml:space="preserve"> </w:t>
        </w:r>
        <w:r w:rsidR="004D728D">
          <w:rPr>
            <w:lang w:val="de-DE"/>
          </w:rPr>
          <w:t xml:space="preserve">  </w:t>
        </w:r>
      </w:ins>
      <w:r w:rsidRPr="00302D8D">
        <w:rPr>
          <w:lang w:val="de-DE"/>
        </w:rPr>
        <w:t>Người cam đoan</w:t>
      </w:r>
    </w:p>
    <w:p w14:paraId="50C23EEA" w14:textId="77777777" w:rsidR="007821A1" w:rsidRPr="00302D8D" w:rsidRDefault="007821A1" w:rsidP="007821A1">
      <w:pPr>
        <w:rPr>
          <w:lang w:val="de-DE"/>
        </w:rPr>
      </w:pPr>
      <w:r w:rsidRPr="00302D8D">
        <w:rPr>
          <w:lang w:val="de-DE"/>
        </w:rPr>
        <w:t xml:space="preserve">                                                                 </w:t>
      </w:r>
    </w:p>
    <w:p w14:paraId="46F4774A" w14:textId="77777777" w:rsidR="007821A1" w:rsidRPr="00302D8D" w:rsidRDefault="007821A1" w:rsidP="007821A1">
      <w:pPr>
        <w:rPr>
          <w:lang w:val="de-DE"/>
        </w:rPr>
      </w:pPr>
    </w:p>
    <w:p w14:paraId="2B913B62" w14:textId="256AB7B7" w:rsidR="007821A1" w:rsidRPr="00525B0B" w:rsidRDefault="007821A1" w:rsidP="007821A1">
      <w:pPr>
        <w:rPr>
          <w:lang w:val="vi-VN"/>
        </w:rPr>
      </w:pPr>
      <w:ins w:id="5" w:author="Microsoft Word" w:date="2024-02-15T23:07:00Z">
        <w:r w:rsidRPr="00302D8D">
          <w:rPr>
            <w:lang w:val="de-DE"/>
          </w:rPr>
          <w:t xml:space="preserve">                     </w:t>
        </w:r>
      </w:ins>
      <w:r w:rsidRPr="00302D8D">
        <w:rPr>
          <w:lang w:val="de-DE"/>
        </w:rPr>
        <w:t xml:space="preserve">                                         </w:t>
      </w:r>
      <w:r w:rsidR="004D728D">
        <w:rPr>
          <w:lang w:val="de-DE"/>
        </w:rPr>
        <w:t xml:space="preserve">                     </w:t>
      </w:r>
      <w:r>
        <w:rPr>
          <w:lang w:val="de-DE"/>
        </w:rPr>
        <w:t>Phạm Đức Huy</w:t>
      </w:r>
    </w:p>
    <w:p w14:paraId="7D9FEED9" w14:textId="77777777" w:rsidR="007821A1" w:rsidRPr="007A6EC1" w:rsidRDefault="007821A1" w:rsidP="007821A1">
      <w:pPr>
        <w:spacing w:before="480"/>
        <w:rPr>
          <w:b/>
          <w:lang w:val="de-DE"/>
        </w:rPr>
      </w:pPr>
    </w:p>
    <w:p w14:paraId="1FBBF84C" w14:textId="77777777" w:rsidR="00A863B5" w:rsidRPr="007A6EC1" w:rsidRDefault="00A863B5" w:rsidP="00FC3782">
      <w:pPr>
        <w:spacing w:before="480"/>
        <w:jc w:val="center"/>
        <w:rPr>
          <w:b/>
          <w:lang w:val="de-DE"/>
        </w:rPr>
      </w:pPr>
    </w:p>
    <w:p w14:paraId="42CAC3EB" w14:textId="77777777" w:rsidR="00A863B5" w:rsidRPr="007A6EC1" w:rsidRDefault="00A863B5" w:rsidP="00FC3782">
      <w:pPr>
        <w:spacing w:before="480"/>
        <w:jc w:val="center"/>
        <w:rPr>
          <w:b/>
          <w:lang w:val="de-DE"/>
        </w:rPr>
      </w:pPr>
    </w:p>
    <w:p w14:paraId="3D32BD30" w14:textId="77777777" w:rsidR="00A863B5" w:rsidRPr="007A6EC1" w:rsidRDefault="00A863B5" w:rsidP="00FC3782">
      <w:pPr>
        <w:spacing w:before="480"/>
        <w:jc w:val="center"/>
        <w:rPr>
          <w:b/>
          <w:lang w:val="de-DE"/>
        </w:rPr>
      </w:pPr>
    </w:p>
    <w:p w14:paraId="7FA6122C" w14:textId="77777777" w:rsidR="00A863B5" w:rsidRPr="007A6EC1" w:rsidRDefault="00A863B5" w:rsidP="007821A1">
      <w:pPr>
        <w:spacing w:before="480"/>
        <w:rPr>
          <w:b/>
          <w:lang w:val="de-DE"/>
        </w:rPr>
      </w:pPr>
    </w:p>
    <w:p w14:paraId="320A36A8" w14:textId="77777777" w:rsidR="007821A1" w:rsidRPr="007A6EC1" w:rsidRDefault="007821A1" w:rsidP="007821A1">
      <w:pPr>
        <w:spacing w:before="480"/>
        <w:rPr>
          <w:b/>
          <w:lang w:val="de-DE"/>
        </w:rPr>
      </w:pPr>
    </w:p>
    <w:p w14:paraId="06D8460E" w14:textId="2E0C566B" w:rsidR="008A56DC" w:rsidRPr="00302D8D" w:rsidRDefault="008A56DC" w:rsidP="008A56DC">
      <w:pPr>
        <w:pStyle w:val="Tiugia"/>
      </w:pPr>
      <w:bookmarkStart w:id="6" w:name="_Toc158930578"/>
      <w:r w:rsidRPr="00302D8D">
        <w:t xml:space="preserve">LỜI </w:t>
      </w:r>
      <w:r>
        <w:t>CẢM ƠN</w:t>
      </w:r>
      <w:bookmarkEnd w:id="6"/>
    </w:p>
    <w:p w14:paraId="50760555" w14:textId="5F5D7DD5" w:rsidR="00503C51" w:rsidRDefault="00EA1851" w:rsidP="00B71184">
      <w:pPr>
        <w:rPr>
          <w:lang w:val="de-DE"/>
          <w:rPrChange w:id="7" w:author="Microsoft Word" w:date="2024-02-15T23:04:00Z">
            <w:rPr/>
          </w:rPrChange>
        </w:rPr>
      </w:pPr>
      <w:r w:rsidRPr="007A6EC1">
        <w:rPr>
          <w:lang w:val="de-DE"/>
        </w:rPr>
        <w:t xml:space="preserve">Em xin gửi lời cảm ơn chân thành nhất đến thầy Vũ Hải </w:t>
      </w:r>
      <w:r w:rsidR="009F539C" w:rsidRPr="007A6EC1">
        <w:rPr>
          <w:lang w:val="de-DE"/>
        </w:rPr>
        <w:t>là người đã hướng dẫn trực tiếp em hoàn thành đồ án này cũng như định hướng và truyền đạt những kiến thức quan trọng để hoàn thành đồ án</w:t>
      </w:r>
      <w:r w:rsidR="00F94B3E" w:rsidRPr="007A6EC1">
        <w:rPr>
          <w:lang w:val="de-DE"/>
        </w:rPr>
        <w:t xml:space="preserve">! </w:t>
      </w:r>
      <w:r w:rsidR="00A23B06" w:rsidRPr="007A6EC1">
        <w:rPr>
          <w:lang w:val="de-DE"/>
        </w:rPr>
        <w:t>Em cũng xin cảm ơn chị</w:t>
      </w:r>
      <w:del w:id="8" w:author="Microsoft Word" w:date="2024-02-15T23:04:00Z">
        <w:r w:rsidR="00A23B06" w:rsidRPr="007A6EC1">
          <w:rPr>
            <w:lang w:val="de-DE"/>
          </w:rPr>
          <w:delText xml:space="preserve"> </w:delText>
        </w:r>
      </w:del>
      <w:r w:rsidR="00F44D62" w:rsidRPr="007A6EC1">
        <w:rPr>
          <w:lang w:val="de-DE"/>
        </w:rPr>
        <w:t>Lê Thị</w:t>
      </w:r>
      <w:del w:id="9" w:author="Microsoft Word" w:date="2024-02-15T23:07:00Z">
        <w:r w:rsidR="74FEA8A4" w:rsidRPr="007A6EC1">
          <w:rPr>
            <w:lang w:val="de-DE"/>
          </w:rPr>
          <w:delText xml:space="preserve"> </w:delText>
        </w:r>
      </w:del>
      <w:r w:rsidR="00A23B06" w:rsidRPr="007A6EC1">
        <w:rPr>
          <w:lang w:val="de-DE"/>
        </w:rPr>
        <w:t>Nhung và các thầy cô tại</w:t>
      </w:r>
      <w:r w:rsidR="009A2757" w:rsidRPr="007A6EC1">
        <w:rPr>
          <w:lang w:val="de-DE"/>
        </w:rPr>
        <w:t xml:space="preserve"> </w:t>
      </w:r>
      <w:r w:rsidR="009A2757" w:rsidRPr="2AC2AEDA">
        <w:rPr>
          <w:lang w:val="de-DE"/>
        </w:rPr>
        <w:t>Trung tâm Nghiên cứu ong và Nuôi ong Nhiệt đới - Học Viện Nông Nghiệp Việt Nam</w:t>
      </w:r>
      <w:r w:rsidR="009A2757">
        <w:rPr>
          <w:lang w:val="de-DE"/>
        </w:rPr>
        <w:t xml:space="preserve"> đã cung cấp cho em những thiết bị cần thiết để em có thể thu thập được dữ liệu phấn hoa cũng như giúp đỡ em rất nhiều trong quá trình thu thập.</w:t>
      </w:r>
    </w:p>
    <w:p w14:paraId="61A48277" w14:textId="4EB2CB00" w:rsidR="00D7043F" w:rsidRDefault="00D7043F" w:rsidP="00D7043F">
      <w:pPr>
        <w:rPr>
          <w:lang w:val="de-DE"/>
        </w:rPr>
      </w:pPr>
      <w:r w:rsidRPr="2AC2AEDA">
        <w:rPr>
          <w:lang w:val="de-DE"/>
        </w:rPr>
        <w:t xml:space="preserve">Cuối cùng, em xin chân thành cảm ơn tất cả những người đã đồng hành và ủng hộ </w:t>
      </w:r>
      <w:r w:rsidR="00F44D62">
        <w:rPr>
          <w:lang w:val="de-DE"/>
        </w:rPr>
        <w:t>t</w:t>
      </w:r>
      <w:r w:rsidRPr="2AC2AEDA">
        <w:rPr>
          <w:lang w:val="de-DE"/>
        </w:rPr>
        <w:t>trong suốt cuộc nghiên cứu và thực hiện đồ án.</w:t>
      </w:r>
    </w:p>
    <w:p w14:paraId="11C8AC6D" w14:textId="7769BA72" w:rsidR="0083463F" w:rsidRDefault="0083463F" w:rsidP="0083463F">
      <w:pPr>
        <w:rPr>
          <w:lang w:val="de-DE"/>
        </w:rPr>
      </w:pPr>
      <w:r w:rsidRPr="2AC2AEDA">
        <w:rPr>
          <w:lang w:val="de-DE"/>
        </w:rPr>
        <w:t xml:space="preserve">Trong quá trình thực hiện đồ án, không thể tránh khỏi những sai sót và hạn chế. Do đó, em rất mong nhận được sự đóng góp ý kiến và sự bổ sung từ các thầy cô </w:t>
      </w:r>
      <w:r>
        <w:rPr>
          <w:lang w:val="de-DE"/>
        </w:rPr>
        <w:t xml:space="preserve">để em có thể tìm được phương pháp tốt nhất </w:t>
      </w:r>
      <w:r w:rsidR="004A750A">
        <w:rPr>
          <w:lang w:val="de-DE"/>
        </w:rPr>
        <w:t>cũng như góp phần phát triển bản thân để luôn có thể tự hào là sinh viên Bách Khoa!</w:t>
      </w:r>
    </w:p>
    <w:p w14:paraId="0051C37F" w14:textId="5BDFABE0" w:rsidR="004A750A" w:rsidRDefault="004A750A" w:rsidP="0083463F">
      <w:pPr>
        <w:rPr>
          <w:lang w:val="de-DE"/>
        </w:rPr>
      </w:pPr>
      <w:r>
        <w:rPr>
          <w:lang w:val="de-DE"/>
        </w:rPr>
        <w:t>Em xin chân thành cảm ơn!</w:t>
      </w:r>
    </w:p>
    <w:p w14:paraId="50760556" w14:textId="77777777" w:rsidR="00503C51" w:rsidRPr="007A6EC1" w:rsidRDefault="00503C51" w:rsidP="00B71184">
      <w:pPr>
        <w:rPr>
          <w:lang w:val="de-DE"/>
        </w:rPr>
      </w:pPr>
    </w:p>
    <w:p w14:paraId="50760557" w14:textId="77777777" w:rsidR="001E41C1" w:rsidRPr="007A6EC1" w:rsidRDefault="001E41C1" w:rsidP="00B71184">
      <w:pPr>
        <w:rPr>
          <w:lang w:val="de-DE"/>
        </w:rPr>
      </w:pPr>
    </w:p>
    <w:p w14:paraId="50760558" w14:textId="77777777" w:rsidR="001E41C1" w:rsidRPr="007A6EC1" w:rsidRDefault="001E41C1" w:rsidP="00B71184">
      <w:pPr>
        <w:rPr>
          <w:lang w:val="de-DE"/>
        </w:rPr>
      </w:pPr>
    </w:p>
    <w:p w14:paraId="1903382F" w14:textId="77777777" w:rsidR="00CA6B9E" w:rsidRPr="007A6EC1" w:rsidRDefault="00CA6B9E" w:rsidP="00FC3782">
      <w:pPr>
        <w:spacing w:before="960"/>
        <w:jc w:val="center"/>
        <w:rPr>
          <w:b/>
          <w:lang w:val="de-DE"/>
        </w:rPr>
      </w:pPr>
    </w:p>
    <w:p w14:paraId="012F250A" w14:textId="77777777" w:rsidR="008A56DC" w:rsidRPr="007A6EC1" w:rsidRDefault="008A56DC" w:rsidP="00B01643">
      <w:pPr>
        <w:spacing w:before="960"/>
        <w:rPr>
          <w:b/>
          <w:lang w:val="de-DE"/>
        </w:rPr>
      </w:pPr>
    </w:p>
    <w:p w14:paraId="1F51FCE1" w14:textId="77777777" w:rsidR="00B01643" w:rsidRPr="007A6EC1" w:rsidRDefault="00B01643" w:rsidP="00B01643">
      <w:pPr>
        <w:spacing w:before="960"/>
        <w:rPr>
          <w:b/>
          <w:lang w:val="de-DE"/>
        </w:rPr>
      </w:pPr>
    </w:p>
    <w:p w14:paraId="0DA3ACE0" w14:textId="77777777" w:rsidR="006515E3" w:rsidRPr="007A6EC1" w:rsidRDefault="006515E3" w:rsidP="00B01643">
      <w:pPr>
        <w:spacing w:before="960"/>
        <w:rPr>
          <w:b/>
          <w:lang w:val="de-DE"/>
        </w:rPr>
      </w:pPr>
    </w:p>
    <w:p w14:paraId="39CE6EA4" w14:textId="77777777" w:rsidR="006515E3" w:rsidRPr="007A6EC1" w:rsidRDefault="006515E3" w:rsidP="00B01643">
      <w:pPr>
        <w:spacing w:before="960"/>
        <w:rPr>
          <w:b/>
          <w:lang w:val="de-DE"/>
        </w:rPr>
      </w:pPr>
    </w:p>
    <w:p w14:paraId="6BF68E86" w14:textId="77777777" w:rsidR="006515E3" w:rsidRPr="007A6EC1" w:rsidRDefault="006515E3" w:rsidP="00B01643">
      <w:pPr>
        <w:spacing w:before="960"/>
        <w:rPr>
          <w:b/>
          <w:lang w:val="de-DE"/>
        </w:rPr>
      </w:pPr>
    </w:p>
    <w:p w14:paraId="030C4360" w14:textId="77777777" w:rsidR="006515E3" w:rsidRPr="007A6EC1" w:rsidRDefault="006515E3" w:rsidP="00B01643">
      <w:pPr>
        <w:spacing w:before="960"/>
        <w:rPr>
          <w:b/>
          <w:lang w:val="de-DE"/>
        </w:rPr>
      </w:pPr>
    </w:p>
    <w:p w14:paraId="2043B11C" w14:textId="5ED5D6DF" w:rsidR="00B01643" w:rsidRDefault="008A56DC" w:rsidP="00B01643">
      <w:pPr>
        <w:pStyle w:val="Tiugia"/>
      </w:pPr>
      <w:bookmarkStart w:id="10" w:name="_Toc158930579"/>
      <w:r>
        <w:t>TÓM TẮT NỘI DUNG ĐỒ ÁN</w:t>
      </w:r>
      <w:r w:rsidR="00DD3675">
        <w:rPr>
          <w:noProof/>
          <w:lang w:val="vi-VN" w:eastAsia="vi-VN"/>
        </w:rPr>
        <mc:AlternateContent>
          <mc:Choice Requires="wps">
            <w:drawing>
              <wp:anchor distT="0" distB="0" distL="114300" distR="114300" simplePos="0" relativeHeight="251658241" behindDoc="0" locked="0" layoutInCell="1" allowOverlap="1" wp14:anchorId="507606D2" wp14:editId="507606D3">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76074E" w14:textId="77777777" w:rsidR="008C6F44" w:rsidRDefault="008C6F44" w:rsidP="00DD3675">
                            <w:pPr>
                              <w:spacing w:before="0" w:line="240" w:lineRule="auto"/>
                              <w:jc w:val="center"/>
                            </w:pPr>
                            <w:r w:rsidRPr="00DD3675">
                              <w:t>Sinh viên thực hiện</w:t>
                            </w:r>
                          </w:p>
                          <w:p w14:paraId="7F50F59D" w14:textId="2CCD0900" w:rsidR="008C6F44" w:rsidRDefault="008C6F44" w:rsidP="00DD3675">
                            <w:pPr>
                              <w:spacing w:before="0" w:line="240" w:lineRule="auto"/>
                              <w:jc w:val="center"/>
                              <w:rPr>
                                <w:sz w:val="20"/>
                              </w:rPr>
                            </w:pPr>
                          </w:p>
                          <w:p w14:paraId="6247251A" w14:textId="77777777" w:rsidR="008C6F44" w:rsidRDefault="008C6F44" w:rsidP="00DD3675">
                            <w:pPr>
                              <w:spacing w:before="0" w:line="240" w:lineRule="auto"/>
                              <w:jc w:val="center"/>
                              <w:rPr>
                                <w:sz w:val="20"/>
                              </w:rPr>
                            </w:pPr>
                          </w:p>
                          <w:p w14:paraId="15486213" w14:textId="77777777" w:rsidR="008C6F44" w:rsidRDefault="008C6F44" w:rsidP="00DD3675">
                            <w:pPr>
                              <w:spacing w:before="0" w:line="240" w:lineRule="auto"/>
                              <w:jc w:val="center"/>
                              <w:rPr>
                                <w:sz w:val="20"/>
                              </w:rPr>
                            </w:pPr>
                          </w:p>
                          <w:p w14:paraId="53C5082C" w14:textId="77777777" w:rsidR="008C6F44" w:rsidRDefault="008C6F44" w:rsidP="00DD3675">
                            <w:pPr>
                              <w:spacing w:before="0" w:line="240" w:lineRule="auto"/>
                              <w:jc w:val="center"/>
                              <w:rPr>
                                <w:del w:id="11" w:author="Microsoft Word" w:date="2024-02-15T23:07:00Z"/>
                              </w:rPr>
                            </w:pPr>
                          </w:p>
                          <w:p w14:paraId="50760750" w14:textId="77777777" w:rsidR="008C6F44" w:rsidRDefault="008C6F44" w:rsidP="00DD3675">
                            <w:pPr>
                              <w:rPr>
                                <w:ins w:id="12" w:author="Microsoft Word" w:date="2024-02-15T23:07:00Z"/>
                                <w:sz w:val="20"/>
                              </w:rPr>
                            </w:pPr>
                          </w:p>
                          <w:p w14:paraId="0E45A3F9" w14:textId="77777777" w:rsidR="008C6F44" w:rsidRDefault="008C6F44" w:rsidP="00DD3675">
                            <w:pPr>
                              <w:rPr>
                                <w:ins w:id="13" w:author="Microsoft Word" w:date="2024-02-15T23:07:00Z"/>
                                <w:sz w:val="20"/>
                              </w:rPr>
                            </w:pPr>
                          </w:p>
                          <w:p w14:paraId="270D8F41" w14:textId="77777777" w:rsidR="008C6F44" w:rsidRPr="00DD3675" w:rsidRDefault="008C6F44"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606D2" id="Text Box 35" o:spid="_x0000_s1027" type="#_x0000_t202" style="position:absolute;left:0;text-align:left;margin-left:226.9pt;margin-top:354.3pt;width:185.3pt;height:37.0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" filled="f" stroked="f" strokeweight=".5pt">
                <v:textbox>
                  <w:txbxContent>
                    <w:p w14:paraId="5076074E" w14:textId="77777777" w:rsidR="008C6F44" w:rsidRDefault="008C6F44" w:rsidP="00DD3675">
                      <w:pPr>
                        <w:spacing w:before="0" w:line="240" w:lineRule="auto"/>
                        <w:jc w:val="center"/>
                      </w:pPr>
                      <w:r w:rsidRPr="00DD3675">
                        <w:t>Sinh viên thực hiện</w:t>
                      </w:r>
                    </w:p>
                    <w:p w14:paraId="7F50F59D" w14:textId="2CCD0900" w:rsidR="008C6F44" w:rsidRDefault="008C6F44" w:rsidP="00DD3675">
                      <w:pPr>
                        <w:spacing w:before="0" w:line="240" w:lineRule="auto"/>
                        <w:jc w:val="center"/>
                        <w:rPr>
                          <w:sz w:val="20"/>
                        </w:rPr>
                      </w:pPr>
                    </w:p>
                    <w:p w14:paraId="6247251A" w14:textId="77777777" w:rsidR="008C6F44" w:rsidRDefault="008C6F44" w:rsidP="00DD3675">
                      <w:pPr>
                        <w:spacing w:before="0" w:line="240" w:lineRule="auto"/>
                        <w:jc w:val="center"/>
                        <w:rPr>
                          <w:sz w:val="20"/>
                        </w:rPr>
                      </w:pPr>
                    </w:p>
                    <w:p w14:paraId="15486213" w14:textId="77777777" w:rsidR="008C6F44" w:rsidRDefault="008C6F44" w:rsidP="00DD3675">
                      <w:pPr>
                        <w:spacing w:before="0" w:line="240" w:lineRule="auto"/>
                        <w:jc w:val="center"/>
                        <w:rPr>
                          <w:sz w:val="20"/>
                        </w:rPr>
                      </w:pPr>
                    </w:p>
                    <w:p w14:paraId="53C5082C" w14:textId="77777777" w:rsidR="008C6F44" w:rsidRDefault="008C6F44" w:rsidP="00DD3675">
                      <w:pPr>
                        <w:spacing w:before="0" w:line="240" w:lineRule="auto"/>
                        <w:jc w:val="center"/>
                        <w:rPr>
                          <w:del w:id="14" w:author="Microsoft Word" w:date="2024-02-15T23:07:00Z"/>
                        </w:rPr>
                      </w:pPr>
                    </w:p>
                    <w:p w14:paraId="50760750" w14:textId="77777777" w:rsidR="008C6F44" w:rsidRDefault="008C6F44" w:rsidP="00DD3675">
                      <w:pPr>
                        <w:rPr>
                          <w:ins w:id="15" w:author="Microsoft Word" w:date="2024-02-15T23:07:00Z"/>
                          <w:sz w:val="20"/>
                        </w:rPr>
                      </w:pPr>
                    </w:p>
                    <w:p w14:paraId="0E45A3F9" w14:textId="77777777" w:rsidR="008C6F44" w:rsidRDefault="008C6F44" w:rsidP="00DD3675">
                      <w:pPr>
                        <w:rPr>
                          <w:ins w:id="16" w:author="Microsoft Word" w:date="2024-02-15T23:07:00Z"/>
                          <w:sz w:val="20"/>
                        </w:rPr>
                      </w:pPr>
                    </w:p>
                    <w:p w14:paraId="270D8F41" w14:textId="77777777" w:rsidR="008C6F44" w:rsidRPr="00DD3675" w:rsidRDefault="008C6F44" w:rsidP="00DD3675"/>
                  </w:txbxContent>
                </v:textbox>
              </v:shape>
            </w:pict>
          </mc:Fallback>
        </mc:AlternateContent>
      </w:r>
      <w:bookmarkEnd w:id="10"/>
    </w:p>
    <w:p w14:paraId="18AF0C88" w14:textId="1560D79C" w:rsidR="00B01643" w:rsidRPr="007A6EC1" w:rsidRDefault="00B01643" w:rsidP="00B01643">
      <w:pPr>
        <w:rPr>
          <w:lang w:val="de-DE"/>
        </w:rPr>
      </w:pPr>
      <w:r w:rsidRPr="007A6EC1">
        <w:rPr>
          <w:lang w:val="de-DE"/>
        </w:rPr>
        <w:t>Đồ án tốt nghiệp tập trung vào việc xác định nguồn gốc thực vật từ hình ảnh hạt phấn hoa, mang lại giá trị ứng dụng đặc biệt trong nghiên cứu đa dạng sinh học và truy xuất nguồn gốc thực vật từ mật ong và ong mang phấn. Đối với mục tiêu này, sinh viên đã thử nghiệm hai hướng tiếp cận: (sử dụng các đặc trưng tự thiết kế liên quan đến đặc điểm hình thái của hạt phấn hoa; áp dụng mạng nơ-ron tích chập với cơ chế tập trung (Attention)</w:t>
      </w:r>
      <w:r w:rsidR="00B965A5" w:rsidRPr="007A6EC1">
        <w:rPr>
          <w:lang w:val="de-DE"/>
        </w:rPr>
        <w:t>.</w:t>
      </w:r>
      <w:r w:rsidR="008C6F44">
        <w:rPr>
          <w:lang w:val="de-DE"/>
        </w:rPr>
        <w:t xml:space="preserve"> Với cách tiếp cận thứ nhất,</w:t>
      </w:r>
      <w:r w:rsidRPr="007A6EC1">
        <w:rPr>
          <w:lang w:val="de-DE"/>
        </w:rPr>
        <w:t xml:space="preserve"> đồ án đã tích </w:t>
      </w:r>
      <w:r w:rsidR="008C6F44">
        <w:rPr>
          <w:lang w:val="de-DE"/>
        </w:rPr>
        <w:t>sử dụng mạng</w:t>
      </w:r>
      <w:r w:rsidRPr="007A6EC1">
        <w:rPr>
          <w:lang w:val="de-DE"/>
        </w:rPr>
        <w:t xml:space="preserve"> YOLO (You Only Look Once) để phân đoạn </w:t>
      </w:r>
      <w:r w:rsidR="008C6F44">
        <w:rPr>
          <w:lang w:val="de-DE"/>
        </w:rPr>
        <w:t xml:space="preserve">vùng ảnh chứa </w:t>
      </w:r>
      <w:r w:rsidRPr="007A6EC1">
        <w:rPr>
          <w:lang w:val="de-DE"/>
        </w:rPr>
        <w:t xml:space="preserve">phấn hoa, tăng cường khả năng định vị đối tượng và trích xuất đường bao hỗ trợ cho việc </w:t>
      </w:r>
      <w:r w:rsidR="00B965A5" w:rsidRPr="007A6EC1">
        <w:rPr>
          <w:lang w:val="de-DE"/>
        </w:rPr>
        <w:t>tính toán các đặc trưng của phấn hoa</w:t>
      </w:r>
      <w:r w:rsidRPr="007A6EC1">
        <w:rPr>
          <w:lang w:val="de-DE"/>
        </w:rPr>
        <w:t xml:space="preserve">. Kết quả so sánh giữa hai hướng tiếp cận này được kiểm tra trên bộ CSDL với </w:t>
      </w:r>
      <w:r w:rsidR="004A16BA" w:rsidRPr="007A6EC1">
        <w:rPr>
          <w:lang w:val="de-DE"/>
        </w:rPr>
        <w:t>tổng cộng</w:t>
      </w:r>
      <w:r w:rsidRPr="007A6EC1">
        <w:rPr>
          <w:lang w:val="de-DE"/>
        </w:rPr>
        <w:t xml:space="preserve"> </w:t>
      </w:r>
      <w:r w:rsidR="004A16BA" w:rsidRPr="007A6EC1">
        <w:rPr>
          <w:lang w:val="de-DE"/>
        </w:rPr>
        <w:t>42</w:t>
      </w:r>
      <w:r w:rsidRPr="007A6EC1">
        <w:rPr>
          <w:lang w:val="de-DE"/>
        </w:rPr>
        <w:t xml:space="preserve"> loài từ cộng đồng và </w:t>
      </w:r>
      <w:r w:rsidR="004A16BA" w:rsidRPr="007A6EC1">
        <w:rPr>
          <w:lang w:val="de-DE"/>
        </w:rPr>
        <w:t>8 loài</w:t>
      </w:r>
      <w:r w:rsidRPr="007A6EC1">
        <w:rPr>
          <w:lang w:val="de-DE"/>
        </w:rPr>
        <w:t xml:space="preserve"> tự thu thập tại Trung tâm Nghiên cứu Ong, Học Viện Nông nghiệp Việt Nam.</w:t>
      </w:r>
    </w:p>
    <w:p w14:paraId="5076055B" w14:textId="198E4BF9" w:rsidR="00B22998" w:rsidRPr="007A6EC1" w:rsidRDefault="00B01643" w:rsidP="00B01643">
      <w:pPr>
        <w:rPr>
          <w:lang w:val="de-DE"/>
        </w:rPr>
      </w:pPr>
      <w:r w:rsidRPr="007A6EC1">
        <w:rPr>
          <w:lang w:val="de-DE"/>
        </w:rPr>
        <w:t xml:space="preserve">Kết quả thực nghiệm đã chứng minh hiệu quả của mạng </w:t>
      </w:r>
      <w:r w:rsidR="004A16BA" w:rsidRPr="007A6EC1">
        <w:rPr>
          <w:lang w:val="de-DE"/>
        </w:rPr>
        <w:t>vượt trội của mạng APFA-Net</w:t>
      </w:r>
      <w:r w:rsidRPr="007A6EC1">
        <w:rPr>
          <w:lang w:val="de-DE"/>
        </w:rPr>
        <w:t xml:space="preserve"> trong việc xác định nguồn gốc thực vật từ hình ảnh hạt phấn hoa. Điều này tạo nền tảng cho việc triển khai ứng dụng thực tế như truy xuất nguồn gốc thực vật của mật ong và nghiên cứu đa dạng sinh học. Sự kết hợp linh hoạt giữa các phương pháp này mở </w:t>
      </w:r>
      <w:r w:rsidR="00934F56" w:rsidRPr="007A6EC1">
        <w:rPr>
          <w:lang w:val="de-DE"/>
        </w:rPr>
        <w:t>có thể mở ra</w:t>
      </w:r>
      <w:r w:rsidRPr="007A6EC1">
        <w:rPr>
          <w:lang w:val="de-DE"/>
        </w:rPr>
        <w:t xml:space="preserve"> những cơ hội mới trong nghiên cứu và ứng dụng, đồng thời đóng góp vào sự phát triển của ngành nông nghiệp </w:t>
      </w:r>
      <w:r w:rsidR="00C121BE" w:rsidRPr="007A6EC1">
        <w:rPr>
          <w:lang w:val="de-DE"/>
        </w:rPr>
        <w:t>Việt Nam.</w:t>
      </w:r>
    </w:p>
    <w:p w14:paraId="7D8669BE" w14:textId="77777777" w:rsidR="00C121BE" w:rsidRPr="007A6EC1" w:rsidRDefault="00C121BE" w:rsidP="00B01643">
      <w:pPr>
        <w:rPr>
          <w:lang w:val="de-DE"/>
        </w:rPr>
      </w:pPr>
    </w:p>
    <w:p w14:paraId="3EC8C6BF" w14:textId="77777777" w:rsidR="00C121BE" w:rsidRPr="007A6EC1" w:rsidRDefault="00C121BE" w:rsidP="00B01643">
      <w:pPr>
        <w:rPr>
          <w:lang w:val="de-DE"/>
        </w:rPr>
      </w:pPr>
    </w:p>
    <w:p w14:paraId="6277BC06" w14:textId="77777777" w:rsidR="00C121BE" w:rsidRPr="007A6EC1" w:rsidRDefault="00C121BE" w:rsidP="00B01643">
      <w:pPr>
        <w:rPr>
          <w:lang w:val="de-DE"/>
        </w:rPr>
      </w:pPr>
    </w:p>
    <w:p w14:paraId="74EA7B82" w14:textId="77777777" w:rsidR="00C121BE" w:rsidRPr="007A6EC1" w:rsidRDefault="00C121BE" w:rsidP="00B01643">
      <w:pPr>
        <w:rPr>
          <w:lang w:val="de-DE"/>
        </w:rPr>
      </w:pPr>
    </w:p>
    <w:p w14:paraId="7668EBE1" w14:textId="77777777" w:rsidR="00C121BE" w:rsidRPr="007A6EC1" w:rsidRDefault="00C121BE" w:rsidP="00B01643">
      <w:pPr>
        <w:rPr>
          <w:lang w:val="de-DE"/>
        </w:rPr>
      </w:pPr>
    </w:p>
    <w:p w14:paraId="6A675788" w14:textId="00AC30DB" w:rsidR="001F1657" w:rsidRDefault="001F1657" w:rsidP="00B01643">
      <w:r>
        <w:rPr>
          <w:lang w:val="de-DE"/>
        </w:rPr>
        <w:t xml:space="preserve">                                                                                    Phạm Đức Huy</w:t>
      </w:r>
    </w:p>
    <w:p w14:paraId="2C7815C8" w14:textId="77777777" w:rsidR="00C121BE" w:rsidRDefault="00C121BE" w:rsidP="00B01643"/>
    <w:p w14:paraId="0DCF6CE9" w14:textId="77777777" w:rsidR="00C121BE" w:rsidRDefault="00C121BE" w:rsidP="00B01643"/>
    <w:p w14:paraId="1EF8DFF1" w14:textId="77777777" w:rsidR="00C121BE" w:rsidRDefault="00C121BE" w:rsidP="00B01643"/>
    <w:p w14:paraId="297B067C" w14:textId="77777777" w:rsidR="00C121BE" w:rsidRDefault="00C121BE" w:rsidP="00B01643"/>
    <w:p w14:paraId="7C44810B" w14:textId="77777777" w:rsidR="00C121BE" w:rsidRDefault="00C121BE" w:rsidP="00B01643"/>
    <w:p w14:paraId="7E22A384" w14:textId="77777777" w:rsidR="00C121BE" w:rsidRDefault="00C121BE" w:rsidP="00B01643"/>
    <w:p w14:paraId="0A2F0A8F" w14:textId="77777777" w:rsidR="00C121BE" w:rsidRDefault="00C121BE" w:rsidP="00B01643"/>
    <w:p w14:paraId="39A27CC6" w14:textId="77777777" w:rsidR="00C121BE" w:rsidRDefault="00C121BE" w:rsidP="00B01643"/>
    <w:p w14:paraId="046E5940" w14:textId="77777777" w:rsidR="00C121BE" w:rsidRDefault="00C121BE" w:rsidP="00B01643"/>
    <w:p w14:paraId="19C49DB0" w14:textId="77777777" w:rsidR="00C121BE" w:rsidRDefault="00C121BE" w:rsidP="00B01643"/>
    <w:p w14:paraId="4A6ECB6E" w14:textId="77777777" w:rsidR="00C121BE" w:rsidRDefault="00C121BE" w:rsidP="00B01643"/>
    <w:p w14:paraId="03395809" w14:textId="77777777" w:rsidR="00C121BE" w:rsidRDefault="00C121BE" w:rsidP="00B01643"/>
    <w:p w14:paraId="08D95E48" w14:textId="77777777" w:rsidR="00C121BE" w:rsidRDefault="00C121BE" w:rsidP="00B01643"/>
    <w:p w14:paraId="015FEC18" w14:textId="77777777" w:rsidR="00C121BE" w:rsidRDefault="00C121BE" w:rsidP="00B01643"/>
    <w:p w14:paraId="5244D553" w14:textId="77777777" w:rsidR="00C121BE" w:rsidRDefault="00C121BE" w:rsidP="00B01643"/>
    <w:p w14:paraId="5076055C" w14:textId="77777777" w:rsidR="00FB171E" w:rsidRPr="00120C98" w:rsidRDefault="00F15E73" w:rsidP="00120C98">
      <w:pPr>
        <w:jc w:val="center"/>
        <w:rPr>
          <w:b/>
        </w:rPr>
      </w:pPr>
      <w:r w:rsidRPr="00120C98">
        <w:rPr>
          <w:b/>
        </w:rPr>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6BB34E1B" w14:textId="5C7E6ADD" w:rsidR="00DD68F1" w:rsidRPr="00F44D62" w:rsidRDefault="003F7EDF" w:rsidP="00F44D62">
          <w:pPr>
            <w:pStyle w:val="TOCHeading"/>
            <w:spacing w:before="0" w:after="0" w:line="240" w:lineRule="auto"/>
            <w:rPr>
              <w:del w:id="17" w:author="Microsoft Word" w:date="2024-02-15T23:04:00Z"/>
            </w:rPr>
          </w:pPr>
          <w:del w:id="18" w:author="Microsoft Word" w:date="2024-02-15T23:04:00Z">
            <w:r>
              <w:rPr>
                <w:b/>
              </w:rPr>
              <w:fldChar w:fldCharType="begin"/>
            </w:r>
            <w:r>
              <w:rPr>
                <w:b/>
              </w:rPr>
              <w:delInstrText xml:space="preserve"> TOC \o "1-3" \h \z \u </w:delInstrText>
            </w:r>
            <w:r>
              <w:rPr>
                <w:b/>
              </w:rPr>
              <w:fldChar w:fldCharType="separate"/>
            </w:r>
          </w:del>
        </w:p>
        <w:p w14:paraId="58C842EA" w14:textId="77777777" w:rsidR="00DD68F1" w:rsidRDefault="005F3301">
          <w:pPr>
            <w:pStyle w:val="TOC1"/>
            <w:tabs>
              <w:tab w:val="right" w:leader="dot" w:pos="8494"/>
            </w:tabs>
            <w:rPr>
              <w:del w:id="19" w:author="Microsoft Word" w:date="2024-02-15T23:04:00Z"/>
              <w:rFonts w:asciiTheme="minorHAnsi" w:eastAsiaTheme="minorEastAsia" w:hAnsiTheme="minorHAnsi" w:cstheme="minorBidi"/>
              <w:b w:val="0"/>
              <w:noProof/>
              <w:color w:val="auto"/>
              <w:kern w:val="2"/>
              <w:sz w:val="24"/>
              <w:szCs w:val="24"/>
              <w14:ligatures w14:val="standardContextual"/>
            </w:rPr>
          </w:pPr>
          <w:del w:id="20" w:author="Microsoft Word" w:date="2024-02-15T23:04:00Z">
            <w:r w:rsidRPr="007A6EC1">
              <w:rPr>
                <w:b w:val="0"/>
              </w:rPr>
              <w:fldChar w:fldCharType="begin"/>
            </w:r>
            <w:r>
              <w:delInstrText>HYPERLINK \l "_Toc158930580"</w:delInstrText>
            </w:r>
            <w:r>
              <w:rPr>
                <w:b w:val="0"/>
                <w:rPrChange w:id="21" w:author="Microsoft Word" w:date="2024-02-16T00:47:00Z">
                  <w:rPr>
                    <w:b w:val="0"/>
                    <w:noProof/>
                  </w:rPr>
                </w:rPrChange>
              </w:rPr>
              <w:fldChar w:fldCharType="separate"/>
            </w:r>
            <w:r w:rsidR="00DD68F1" w:rsidRPr="00EC4114">
              <w:rPr>
                <w:rStyle w:val="Hyperlink"/>
                <w:noProof/>
              </w:rPr>
              <w:delText>CHƯƠNG 1. GIỚI THIỆU ĐỀ TÀI</w:delText>
            </w:r>
            <w:r w:rsidR="00DD68F1">
              <w:rPr>
                <w:noProof/>
                <w:webHidden/>
              </w:rPr>
              <w:tab/>
            </w:r>
            <w:r w:rsidR="00DD68F1">
              <w:rPr>
                <w:b w:val="0"/>
                <w:webHidden/>
                <w:rPrChange w:id="22" w:author="Microsoft Word" w:date="2024-02-16T00:47:00Z">
                  <w:rPr>
                    <w:b w:val="0"/>
                    <w:noProof/>
                    <w:webHidden/>
                  </w:rPr>
                </w:rPrChange>
              </w:rPr>
              <w:fldChar w:fldCharType="begin"/>
            </w:r>
            <w:r w:rsidR="00DD68F1">
              <w:rPr>
                <w:noProof/>
                <w:webHidden/>
              </w:rPr>
              <w:delInstrText xml:space="preserve"> PAGEREF _Toc158930580 \h </w:delInstrText>
            </w:r>
            <w:r w:rsidR="00DD68F1">
              <w:rPr>
                <w:webHidden/>
                <w:rPrChange w:id="23" w:author="Microsoft Word" w:date="2024-02-16T00:47:00Z">
                  <w:rPr>
                    <w:webHidden/>
                  </w:rPr>
                </w:rPrChange>
              </w:rPr>
            </w:r>
            <w:r w:rsidR="00DD68F1">
              <w:rPr>
                <w:b w:val="0"/>
                <w:webHidden/>
                <w:rPrChange w:id="24" w:author="Microsoft Word" w:date="2024-02-16T00:47:00Z">
                  <w:rPr>
                    <w:b w:val="0"/>
                    <w:noProof/>
                    <w:webHidden/>
                  </w:rPr>
                </w:rPrChange>
              </w:rPr>
              <w:fldChar w:fldCharType="separate"/>
            </w:r>
            <w:r w:rsidR="00DD68F1">
              <w:rPr>
                <w:noProof/>
                <w:webHidden/>
              </w:rPr>
              <w:delText>1</w:delText>
            </w:r>
            <w:r w:rsidR="00DD68F1">
              <w:rPr>
                <w:b w:val="0"/>
                <w:webHidden/>
                <w:rPrChange w:id="25" w:author="Microsoft Word" w:date="2024-02-16T00:47:00Z">
                  <w:rPr>
                    <w:b w:val="0"/>
                    <w:noProof/>
                    <w:webHidden/>
                  </w:rPr>
                </w:rPrChange>
              </w:rPr>
              <w:fldChar w:fldCharType="end"/>
            </w:r>
            <w:r>
              <w:rPr>
                <w:b w:val="0"/>
                <w:rPrChange w:id="26" w:author="Microsoft Word" w:date="2024-02-16T00:47:00Z">
                  <w:rPr>
                    <w:b w:val="0"/>
                    <w:noProof/>
                  </w:rPr>
                </w:rPrChange>
              </w:rPr>
              <w:fldChar w:fldCharType="end"/>
            </w:r>
          </w:del>
        </w:p>
        <w:p w14:paraId="15BBF46F" w14:textId="77777777" w:rsidR="00DD68F1" w:rsidRDefault="005F3301">
          <w:pPr>
            <w:pStyle w:val="TOC2"/>
            <w:tabs>
              <w:tab w:val="left" w:pos="780"/>
              <w:tab w:val="right" w:leader="dot" w:pos="8494"/>
            </w:tabs>
            <w:rPr>
              <w:del w:id="27" w:author="Microsoft Word" w:date="2024-02-15T23:04:00Z"/>
              <w:rFonts w:asciiTheme="minorHAnsi" w:eastAsiaTheme="minorEastAsia" w:hAnsiTheme="minorHAnsi" w:cstheme="minorBidi"/>
              <w:noProof/>
              <w:color w:val="auto"/>
              <w:kern w:val="2"/>
              <w:sz w:val="24"/>
              <w:szCs w:val="24"/>
              <w14:ligatures w14:val="standardContextual"/>
            </w:rPr>
          </w:pPr>
          <w:del w:id="28" w:author="Microsoft Word" w:date="2024-02-15T23:04:00Z">
            <w:r>
              <w:fldChar w:fldCharType="begin"/>
            </w:r>
            <w:r>
              <w:delInstrText>HYPERLINK \l "_Toc158930581"</w:delInstrText>
            </w:r>
            <w:r>
              <w:fldChar w:fldCharType="separate"/>
            </w:r>
            <w:r w:rsidR="00DD68F1" w:rsidRPr="00EC4114">
              <w:rPr>
                <w:rStyle w:val="Hyperlink"/>
                <w:noProof/>
              </w:rPr>
              <w:delText>1.1</w:delText>
            </w:r>
            <w:r w:rsidR="00DD68F1">
              <w:rPr>
                <w:rFonts w:asciiTheme="minorHAnsi" w:eastAsiaTheme="minorEastAsia" w:hAnsiTheme="minorHAnsi" w:cstheme="minorBidi"/>
                <w:noProof/>
                <w:color w:val="auto"/>
                <w:kern w:val="2"/>
                <w:sz w:val="24"/>
                <w:szCs w:val="24"/>
                <w14:ligatures w14:val="standardContextual"/>
              </w:rPr>
              <w:tab/>
            </w:r>
            <w:r w:rsidR="00DD68F1" w:rsidRPr="00EC4114">
              <w:rPr>
                <w:rStyle w:val="Hyperlink"/>
                <w:noProof/>
              </w:rPr>
              <w:delText>Đặt vấn đề</w:delText>
            </w:r>
            <w:r w:rsidR="00DD68F1">
              <w:rPr>
                <w:noProof/>
                <w:webHidden/>
              </w:rPr>
              <w:tab/>
            </w:r>
            <w:r w:rsidR="00DD68F1">
              <w:rPr>
                <w:noProof/>
                <w:webHidden/>
              </w:rPr>
              <w:fldChar w:fldCharType="begin"/>
            </w:r>
            <w:r w:rsidR="00DD68F1">
              <w:rPr>
                <w:noProof/>
                <w:webHidden/>
              </w:rPr>
              <w:delInstrText xml:space="preserve"> PAGEREF _Toc158930581 \h </w:delInstrText>
            </w:r>
            <w:r w:rsidR="00DD68F1">
              <w:rPr>
                <w:noProof/>
                <w:webHidden/>
              </w:rPr>
            </w:r>
            <w:r w:rsidR="00DD68F1">
              <w:rPr>
                <w:noProof/>
                <w:webHidden/>
              </w:rPr>
              <w:fldChar w:fldCharType="separate"/>
            </w:r>
            <w:r w:rsidR="00DD68F1">
              <w:rPr>
                <w:noProof/>
                <w:webHidden/>
              </w:rPr>
              <w:delText>1</w:delText>
            </w:r>
            <w:r w:rsidR="00DD68F1">
              <w:rPr>
                <w:noProof/>
                <w:webHidden/>
              </w:rPr>
              <w:fldChar w:fldCharType="end"/>
            </w:r>
            <w:r>
              <w:rPr>
                <w:noProof/>
              </w:rPr>
              <w:fldChar w:fldCharType="end"/>
            </w:r>
          </w:del>
        </w:p>
        <w:p w14:paraId="669D0F9A" w14:textId="77777777" w:rsidR="00DD68F1" w:rsidRDefault="005F3301">
          <w:pPr>
            <w:pStyle w:val="TOC2"/>
            <w:tabs>
              <w:tab w:val="left" w:pos="780"/>
              <w:tab w:val="right" w:leader="dot" w:pos="8494"/>
            </w:tabs>
            <w:rPr>
              <w:del w:id="29" w:author="Microsoft Word" w:date="2024-02-15T23:04:00Z"/>
              <w:rFonts w:asciiTheme="minorHAnsi" w:eastAsiaTheme="minorEastAsia" w:hAnsiTheme="minorHAnsi" w:cstheme="minorBidi"/>
              <w:noProof/>
              <w:color w:val="auto"/>
              <w:kern w:val="2"/>
              <w:sz w:val="24"/>
              <w:szCs w:val="24"/>
              <w14:ligatures w14:val="standardContextual"/>
            </w:rPr>
          </w:pPr>
          <w:del w:id="30" w:author="Microsoft Word" w:date="2024-02-15T23:04:00Z">
            <w:r>
              <w:fldChar w:fldCharType="begin"/>
            </w:r>
            <w:r>
              <w:delInstrText>HYPERLINK \l "_Toc158930582"</w:delInstrText>
            </w:r>
            <w:r>
              <w:fldChar w:fldCharType="separate"/>
            </w:r>
            <w:r w:rsidR="00DD68F1" w:rsidRPr="00EC4114">
              <w:rPr>
                <w:rStyle w:val="Hyperlink"/>
                <w:noProof/>
              </w:rPr>
              <w:delText>1.2</w:delText>
            </w:r>
            <w:r w:rsidR="00DD68F1">
              <w:rPr>
                <w:rFonts w:asciiTheme="minorHAnsi" w:eastAsiaTheme="minorEastAsia" w:hAnsiTheme="minorHAnsi" w:cstheme="minorBidi"/>
                <w:noProof/>
                <w:color w:val="auto"/>
                <w:kern w:val="2"/>
                <w:sz w:val="24"/>
                <w:szCs w:val="24"/>
                <w14:ligatures w14:val="standardContextual"/>
              </w:rPr>
              <w:tab/>
            </w:r>
            <w:r w:rsidR="00DD68F1" w:rsidRPr="00EC4114">
              <w:rPr>
                <w:rStyle w:val="Hyperlink"/>
                <w:noProof/>
              </w:rPr>
              <w:delText>Mục đích nghiên cứu</w:delText>
            </w:r>
            <w:r w:rsidR="00DD68F1">
              <w:rPr>
                <w:noProof/>
                <w:webHidden/>
              </w:rPr>
              <w:tab/>
            </w:r>
            <w:r w:rsidR="00DD68F1">
              <w:rPr>
                <w:noProof/>
                <w:webHidden/>
              </w:rPr>
              <w:fldChar w:fldCharType="begin"/>
            </w:r>
            <w:r w:rsidR="00DD68F1">
              <w:rPr>
                <w:noProof/>
                <w:webHidden/>
              </w:rPr>
              <w:delInstrText xml:space="preserve"> PAGEREF _Toc158930582 \h </w:delInstrText>
            </w:r>
            <w:r w:rsidR="00DD68F1">
              <w:rPr>
                <w:noProof/>
                <w:webHidden/>
              </w:rPr>
            </w:r>
            <w:r w:rsidR="00DD68F1">
              <w:rPr>
                <w:noProof/>
                <w:webHidden/>
              </w:rPr>
              <w:fldChar w:fldCharType="separate"/>
            </w:r>
            <w:r w:rsidR="00DD68F1">
              <w:rPr>
                <w:noProof/>
                <w:webHidden/>
              </w:rPr>
              <w:delText>1</w:delText>
            </w:r>
            <w:r w:rsidR="00DD68F1">
              <w:rPr>
                <w:noProof/>
                <w:webHidden/>
              </w:rPr>
              <w:fldChar w:fldCharType="end"/>
            </w:r>
            <w:r>
              <w:rPr>
                <w:noProof/>
              </w:rPr>
              <w:fldChar w:fldCharType="end"/>
            </w:r>
          </w:del>
        </w:p>
        <w:p w14:paraId="326C7983" w14:textId="77777777" w:rsidR="00DD68F1" w:rsidRDefault="005F3301">
          <w:pPr>
            <w:pStyle w:val="TOC2"/>
            <w:tabs>
              <w:tab w:val="left" w:pos="780"/>
              <w:tab w:val="right" w:leader="dot" w:pos="8494"/>
            </w:tabs>
            <w:rPr>
              <w:del w:id="31" w:author="Microsoft Word" w:date="2024-02-15T23:04:00Z"/>
              <w:rFonts w:asciiTheme="minorHAnsi" w:eastAsiaTheme="minorEastAsia" w:hAnsiTheme="minorHAnsi" w:cstheme="minorBidi"/>
              <w:noProof/>
              <w:color w:val="auto"/>
              <w:kern w:val="2"/>
              <w:sz w:val="24"/>
              <w:szCs w:val="24"/>
              <w14:ligatures w14:val="standardContextual"/>
            </w:rPr>
          </w:pPr>
          <w:del w:id="32" w:author="Microsoft Word" w:date="2024-02-15T23:04:00Z">
            <w:r>
              <w:fldChar w:fldCharType="begin"/>
            </w:r>
            <w:r>
              <w:delInstrText>HYPERLINK \l "_Toc158930583"</w:delInstrText>
            </w:r>
            <w:r>
              <w:fldChar w:fldCharType="separate"/>
            </w:r>
            <w:r w:rsidR="00DD68F1" w:rsidRPr="00EC4114">
              <w:rPr>
                <w:rStyle w:val="Hyperlink"/>
                <w:noProof/>
              </w:rPr>
              <w:delText>1.3</w:delText>
            </w:r>
            <w:r w:rsidR="00DD68F1">
              <w:rPr>
                <w:rFonts w:asciiTheme="minorHAnsi" w:eastAsiaTheme="minorEastAsia" w:hAnsiTheme="minorHAnsi" w:cstheme="minorBidi"/>
                <w:noProof/>
                <w:color w:val="auto"/>
                <w:kern w:val="2"/>
                <w:sz w:val="24"/>
                <w:szCs w:val="24"/>
                <w14:ligatures w14:val="standardContextual"/>
              </w:rPr>
              <w:tab/>
            </w:r>
            <w:r w:rsidR="00DD68F1" w:rsidRPr="00EC4114">
              <w:rPr>
                <w:rStyle w:val="Hyperlink"/>
                <w:noProof/>
              </w:rPr>
              <w:delText>Phạm vi nghiên cứu</w:delText>
            </w:r>
            <w:r w:rsidR="00DD68F1">
              <w:rPr>
                <w:noProof/>
                <w:webHidden/>
              </w:rPr>
              <w:tab/>
            </w:r>
            <w:r w:rsidR="00DD68F1">
              <w:rPr>
                <w:noProof/>
                <w:webHidden/>
              </w:rPr>
              <w:fldChar w:fldCharType="begin"/>
            </w:r>
            <w:r w:rsidR="00DD68F1">
              <w:rPr>
                <w:noProof/>
                <w:webHidden/>
              </w:rPr>
              <w:delInstrText xml:space="preserve"> PAGEREF _Toc158930583 \h </w:delInstrText>
            </w:r>
            <w:r w:rsidR="00DD68F1">
              <w:rPr>
                <w:noProof/>
                <w:webHidden/>
              </w:rPr>
            </w:r>
            <w:r w:rsidR="00DD68F1">
              <w:rPr>
                <w:noProof/>
                <w:webHidden/>
              </w:rPr>
              <w:fldChar w:fldCharType="separate"/>
            </w:r>
            <w:r w:rsidR="00DD68F1">
              <w:rPr>
                <w:noProof/>
                <w:webHidden/>
              </w:rPr>
              <w:delText>1</w:delText>
            </w:r>
            <w:r w:rsidR="00DD68F1">
              <w:rPr>
                <w:noProof/>
                <w:webHidden/>
              </w:rPr>
              <w:fldChar w:fldCharType="end"/>
            </w:r>
            <w:r>
              <w:rPr>
                <w:noProof/>
              </w:rPr>
              <w:fldChar w:fldCharType="end"/>
            </w:r>
          </w:del>
        </w:p>
        <w:p w14:paraId="067E6605" w14:textId="77777777" w:rsidR="00DD68F1" w:rsidRDefault="005F3301">
          <w:pPr>
            <w:pStyle w:val="TOC2"/>
            <w:tabs>
              <w:tab w:val="left" w:pos="780"/>
              <w:tab w:val="right" w:leader="dot" w:pos="8494"/>
            </w:tabs>
            <w:rPr>
              <w:del w:id="33" w:author="Microsoft Word" w:date="2024-02-15T23:04:00Z"/>
              <w:rFonts w:asciiTheme="minorHAnsi" w:eastAsiaTheme="minorEastAsia" w:hAnsiTheme="minorHAnsi" w:cstheme="minorBidi"/>
              <w:noProof/>
              <w:color w:val="auto"/>
              <w:kern w:val="2"/>
              <w:sz w:val="24"/>
              <w:szCs w:val="24"/>
              <w14:ligatures w14:val="standardContextual"/>
            </w:rPr>
          </w:pPr>
          <w:del w:id="34" w:author="Microsoft Word" w:date="2024-02-15T23:04:00Z">
            <w:r>
              <w:fldChar w:fldCharType="begin"/>
            </w:r>
            <w:r>
              <w:delInstrText>HYPERLINK \l "_Toc158930584"</w:delInstrText>
            </w:r>
            <w:r>
              <w:fldChar w:fldCharType="separate"/>
            </w:r>
            <w:r w:rsidR="00DD68F1" w:rsidRPr="00EC4114">
              <w:rPr>
                <w:rStyle w:val="Hyperlink"/>
                <w:noProof/>
              </w:rPr>
              <w:delText>1.4</w:delText>
            </w:r>
            <w:r w:rsidR="00DD68F1">
              <w:rPr>
                <w:rFonts w:asciiTheme="minorHAnsi" w:eastAsiaTheme="minorEastAsia" w:hAnsiTheme="minorHAnsi" w:cstheme="minorBidi"/>
                <w:noProof/>
                <w:color w:val="auto"/>
                <w:kern w:val="2"/>
                <w:sz w:val="24"/>
                <w:szCs w:val="24"/>
                <w14:ligatures w14:val="standardContextual"/>
              </w:rPr>
              <w:tab/>
            </w:r>
            <w:r w:rsidR="00DD68F1" w:rsidRPr="00EC4114">
              <w:rPr>
                <w:rStyle w:val="Hyperlink"/>
                <w:noProof/>
              </w:rPr>
              <w:delText>Phương pháp và nội dung thực hiện</w:delText>
            </w:r>
            <w:r w:rsidR="00DD68F1">
              <w:rPr>
                <w:noProof/>
                <w:webHidden/>
              </w:rPr>
              <w:tab/>
            </w:r>
            <w:r w:rsidR="00DD68F1">
              <w:rPr>
                <w:noProof/>
                <w:webHidden/>
              </w:rPr>
              <w:fldChar w:fldCharType="begin"/>
            </w:r>
            <w:r w:rsidR="00DD68F1">
              <w:rPr>
                <w:noProof/>
                <w:webHidden/>
              </w:rPr>
              <w:delInstrText xml:space="preserve"> PAGEREF _Toc158930584 \h </w:delInstrText>
            </w:r>
            <w:r w:rsidR="00DD68F1">
              <w:rPr>
                <w:noProof/>
                <w:webHidden/>
              </w:rPr>
            </w:r>
            <w:r w:rsidR="00DD68F1">
              <w:rPr>
                <w:noProof/>
                <w:webHidden/>
              </w:rPr>
              <w:fldChar w:fldCharType="separate"/>
            </w:r>
            <w:r w:rsidR="00DD68F1">
              <w:rPr>
                <w:noProof/>
                <w:webHidden/>
              </w:rPr>
              <w:delText>1</w:delText>
            </w:r>
            <w:r w:rsidR="00DD68F1">
              <w:rPr>
                <w:noProof/>
                <w:webHidden/>
              </w:rPr>
              <w:fldChar w:fldCharType="end"/>
            </w:r>
            <w:r>
              <w:rPr>
                <w:noProof/>
              </w:rPr>
              <w:fldChar w:fldCharType="end"/>
            </w:r>
          </w:del>
        </w:p>
        <w:p w14:paraId="3A1C6F9C" w14:textId="77777777" w:rsidR="00DD68F1" w:rsidRDefault="005F3301">
          <w:pPr>
            <w:pStyle w:val="TOC1"/>
            <w:tabs>
              <w:tab w:val="right" w:leader="dot" w:pos="8494"/>
            </w:tabs>
            <w:rPr>
              <w:del w:id="35" w:author="Microsoft Word" w:date="2024-02-15T23:04:00Z"/>
              <w:rFonts w:asciiTheme="minorHAnsi" w:eastAsiaTheme="minorEastAsia" w:hAnsiTheme="minorHAnsi" w:cstheme="minorBidi"/>
              <w:b w:val="0"/>
              <w:noProof/>
              <w:color w:val="auto"/>
              <w:kern w:val="2"/>
              <w:sz w:val="24"/>
              <w:szCs w:val="24"/>
              <w14:ligatures w14:val="standardContextual"/>
            </w:rPr>
          </w:pPr>
          <w:del w:id="36" w:author="Microsoft Word" w:date="2024-02-15T23:04:00Z">
            <w:r w:rsidRPr="007A6EC1">
              <w:rPr>
                <w:b w:val="0"/>
              </w:rPr>
              <w:fldChar w:fldCharType="begin"/>
            </w:r>
            <w:r>
              <w:delInstrText>HYPERLINK \l "_Toc158930585"</w:delInstrText>
            </w:r>
            <w:r>
              <w:rPr>
                <w:b w:val="0"/>
                <w:rPrChange w:id="37" w:author="Microsoft Word" w:date="2024-02-16T00:47:00Z">
                  <w:rPr>
                    <w:b w:val="0"/>
                    <w:noProof/>
                  </w:rPr>
                </w:rPrChange>
              </w:rPr>
              <w:fldChar w:fldCharType="separate"/>
            </w:r>
            <w:r w:rsidR="00DD68F1" w:rsidRPr="00EC4114">
              <w:rPr>
                <w:rStyle w:val="Hyperlink"/>
                <w:noProof/>
              </w:rPr>
              <w:delText>CHƯƠNG 2. CÁC NGHIÊN CỨU LIÊN QUAN</w:delText>
            </w:r>
            <w:r w:rsidR="00DD68F1">
              <w:rPr>
                <w:noProof/>
                <w:webHidden/>
              </w:rPr>
              <w:tab/>
            </w:r>
            <w:r w:rsidR="00DD68F1">
              <w:rPr>
                <w:b w:val="0"/>
                <w:webHidden/>
                <w:rPrChange w:id="38" w:author="Microsoft Word" w:date="2024-02-16T00:47:00Z">
                  <w:rPr>
                    <w:b w:val="0"/>
                    <w:noProof/>
                    <w:webHidden/>
                  </w:rPr>
                </w:rPrChange>
              </w:rPr>
              <w:fldChar w:fldCharType="begin"/>
            </w:r>
            <w:r w:rsidR="00DD68F1">
              <w:rPr>
                <w:noProof/>
                <w:webHidden/>
              </w:rPr>
              <w:delInstrText xml:space="preserve"> PAGEREF _Toc158930585 \h </w:delInstrText>
            </w:r>
            <w:r w:rsidR="00DD68F1">
              <w:rPr>
                <w:webHidden/>
                <w:rPrChange w:id="39" w:author="Microsoft Word" w:date="2024-02-16T00:47:00Z">
                  <w:rPr>
                    <w:webHidden/>
                  </w:rPr>
                </w:rPrChange>
              </w:rPr>
            </w:r>
            <w:r w:rsidR="00DD68F1">
              <w:rPr>
                <w:b w:val="0"/>
                <w:webHidden/>
                <w:rPrChange w:id="40" w:author="Microsoft Word" w:date="2024-02-16T00:47:00Z">
                  <w:rPr>
                    <w:b w:val="0"/>
                    <w:noProof/>
                    <w:webHidden/>
                  </w:rPr>
                </w:rPrChange>
              </w:rPr>
              <w:fldChar w:fldCharType="separate"/>
            </w:r>
            <w:r w:rsidR="00DD68F1">
              <w:rPr>
                <w:noProof/>
                <w:webHidden/>
              </w:rPr>
              <w:delText>3</w:delText>
            </w:r>
            <w:r w:rsidR="00DD68F1">
              <w:rPr>
                <w:b w:val="0"/>
                <w:webHidden/>
                <w:rPrChange w:id="41" w:author="Microsoft Word" w:date="2024-02-16T00:47:00Z">
                  <w:rPr>
                    <w:b w:val="0"/>
                    <w:noProof/>
                    <w:webHidden/>
                  </w:rPr>
                </w:rPrChange>
              </w:rPr>
              <w:fldChar w:fldCharType="end"/>
            </w:r>
            <w:r>
              <w:rPr>
                <w:b w:val="0"/>
                <w:rPrChange w:id="42" w:author="Microsoft Word" w:date="2024-02-16T00:47:00Z">
                  <w:rPr>
                    <w:b w:val="0"/>
                    <w:noProof/>
                  </w:rPr>
                </w:rPrChange>
              </w:rPr>
              <w:fldChar w:fldCharType="end"/>
            </w:r>
          </w:del>
        </w:p>
        <w:p w14:paraId="6FF28A70" w14:textId="77777777" w:rsidR="00DD68F1" w:rsidRDefault="005F3301">
          <w:pPr>
            <w:pStyle w:val="TOC2"/>
            <w:tabs>
              <w:tab w:val="left" w:pos="780"/>
              <w:tab w:val="right" w:leader="dot" w:pos="8494"/>
            </w:tabs>
            <w:rPr>
              <w:del w:id="43" w:author="Microsoft Word" w:date="2024-02-15T23:04:00Z"/>
              <w:rFonts w:asciiTheme="minorHAnsi" w:eastAsiaTheme="minorEastAsia" w:hAnsiTheme="minorHAnsi" w:cstheme="minorBidi"/>
              <w:noProof/>
              <w:color w:val="auto"/>
              <w:kern w:val="2"/>
              <w:sz w:val="24"/>
              <w:szCs w:val="24"/>
              <w14:ligatures w14:val="standardContextual"/>
            </w:rPr>
          </w:pPr>
          <w:del w:id="44" w:author="Microsoft Word" w:date="2024-02-15T23:04:00Z">
            <w:r>
              <w:fldChar w:fldCharType="begin"/>
            </w:r>
            <w:r>
              <w:delInstrText>HYPERLINK \l "_Toc158930586"</w:delInstrText>
            </w:r>
            <w:r>
              <w:fldChar w:fldCharType="separate"/>
            </w:r>
            <w:r w:rsidR="00DD68F1" w:rsidRPr="00EC4114">
              <w:rPr>
                <w:rStyle w:val="Hyperlink"/>
                <w:noProof/>
              </w:rPr>
              <w:delText>2.1</w:delText>
            </w:r>
            <w:r w:rsidR="00DD68F1">
              <w:rPr>
                <w:rFonts w:asciiTheme="minorHAnsi" w:eastAsiaTheme="minorEastAsia" w:hAnsiTheme="minorHAnsi" w:cstheme="minorBidi"/>
                <w:noProof/>
                <w:color w:val="auto"/>
                <w:kern w:val="2"/>
                <w:sz w:val="24"/>
                <w:szCs w:val="24"/>
                <w14:ligatures w14:val="standardContextual"/>
              </w:rPr>
              <w:tab/>
            </w:r>
            <w:r w:rsidR="00DD68F1" w:rsidRPr="00EC4114">
              <w:rPr>
                <w:rStyle w:val="Hyperlink"/>
                <w:noProof/>
              </w:rPr>
              <w:delText>Phương pháp thu thập phấn hoa tại Viện nông nghiệp Việt Nam</w:delText>
            </w:r>
            <w:r w:rsidR="00DD68F1">
              <w:rPr>
                <w:noProof/>
                <w:webHidden/>
              </w:rPr>
              <w:tab/>
            </w:r>
            <w:r w:rsidR="00DD68F1">
              <w:rPr>
                <w:noProof/>
                <w:webHidden/>
              </w:rPr>
              <w:fldChar w:fldCharType="begin"/>
            </w:r>
            <w:r w:rsidR="00DD68F1">
              <w:rPr>
                <w:noProof/>
                <w:webHidden/>
              </w:rPr>
              <w:delInstrText xml:space="preserve"> PAGEREF _Toc158930586 \h </w:delInstrText>
            </w:r>
            <w:r w:rsidR="00DD68F1">
              <w:rPr>
                <w:noProof/>
                <w:webHidden/>
              </w:rPr>
            </w:r>
            <w:r w:rsidR="00DD68F1">
              <w:rPr>
                <w:noProof/>
                <w:webHidden/>
              </w:rPr>
              <w:fldChar w:fldCharType="separate"/>
            </w:r>
            <w:r w:rsidR="00DD68F1">
              <w:rPr>
                <w:noProof/>
                <w:webHidden/>
              </w:rPr>
              <w:delText>3</w:delText>
            </w:r>
            <w:r w:rsidR="00DD68F1">
              <w:rPr>
                <w:noProof/>
                <w:webHidden/>
              </w:rPr>
              <w:fldChar w:fldCharType="end"/>
            </w:r>
            <w:r>
              <w:rPr>
                <w:noProof/>
              </w:rPr>
              <w:fldChar w:fldCharType="end"/>
            </w:r>
          </w:del>
        </w:p>
        <w:p w14:paraId="46B5D190" w14:textId="77777777" w:rsidR="00DD68F1" w:rsidRDefault="005F3301">
          <w:pPr>
            <w:pStyle w:val="TOC3"/>
            <w:tabs>
              <w:tab w:val="left" w:pos="1680"/>
              <w:tab w:val="right" w:leader="dot" w:pos="8494"/>
            </w:tabs>
            <w:rPr>
              <w:del w:id="45" w:author="Microsoft Word" w:date="2024-02-15T23:04:00Z"/>
              <w:rFonts w:asciiTheme="minorHAnsi" w:eastAsiaTheme="minorEastAsia" w:hAnsiTheme="minorHAnsi" w:cstheme="minorBidi"/>
              <w:noProof/>
              <w:color w:val="auto"/>
              <w:kern w:val="2"/>
              <w:sz w:val="24"/>
              <w:szCs w:val="24"/>
              <w14:ligatures w14:val="standardContextual"/>
            </w:rPr>
          </w:pPr>
          <w:del w:id="46" w:author="Microsoft Word" w:date="2024-02-15T23:04:00Z">
            <w:r>
              <w:fldChar w:fldCharType="begin"/>
            </w:r>
            <w:r>
              <w:delInstrText>HYPERLINK \l "_Toc158930587"</w:delInstrText>
            </w:r>
            <w:r>
              <w:fldChar w:fldCharType="separate"/>
            </w:r>
            <w:r w:rsidR="00DD68F1" w:rsidRPr="00EC4114">
              <w:rPr>
                <w:rStyle w:val="Hyperlink"/>
                <w:noProof/>
                <w14:scene3d>
                  <w14:camera w14:prst="orthographicFront"/>
                  <w14:lightRig w14:rig="threePt" w14:dir="t">
                    <w14:rot w14:lat="0" w14:lon="0" w14:rev="0"/>
                  </w14:lightRig>
                </w14:scene3d>
              </w:rPr>
              <w:delText>2.1.1</w:delText>
            </w:r>
            <w:r w:rsidR="00DD68F1">
              <w:rPr>
                <w:rFonts w:asciiTheme="minorHAnsi" w:eastAsiaTheme="minorEastAsia" w:hAnsiTheme="minorHAnsi" w:cstheme="minorBidi"/>
                <w:noProof/>
                <w:color w:val="auto"/>
                <w:kern w:val="2"/>
                <w:sz w:val="24"/>
                <w:szCs w:val="24"/>
                <w14:ligatures w14:val="standardContextual"/>
              </w:rPr>
              <w:tab/>
            </w:r>
            <w:r w:rsidR="00DD68F1" w:rsidRPr="00EC4114">
              <w:rPr>
                <w:rStyle w:val="Hyperlink"/>
                <w:noProof/>
              </w:rPr>
              <w:delText>Quá trình thu thập hình ảnh phấn hoa ở ống kính 40</w:delText>
            </w:r>
            <w:r w:rsidR="00DD68F1">
              <w:rPr>
                <w:noProof/>
                <w:webHidden/>
              </w:rPr>
              <w:tab/>
            </w:r>
            <w:r w:rsidR="00DD68F1">
              <w:rPr>
                <w:noProof/>
                <w:webHidden/>
              </w:rPr>
              <w:fldChar w:fldCharType="begin"/>
            </w:r>
            <w:r w:rsidR="00DD68F1">
              <w:rPr>
                <w:noProof/>
                <w:webHidden/>
              </w:rPr>
              <w:delInstrText xml:space="preserve"> PAGEREF _Toc158930587 \h </w:delInstrText>
            </w:r>
            <w:r w:rsidR="00DD68F1">
              <w:rPr>
                <w:noProof/>
                <w:webHidden/>
              </w:rPr>
            </w:r>
            <w:r w:rsidR="00DD68F1">
              <w:rPr>
                <w:noProof/>
                <w:webHidden/>
              </w:rPr>
              <w:fldChar w:fldCharType="separate"/>
            </w:r>
            <w:r w:rsidR="00DD68F1">
              <w:rPr>
                <w:noProof/>
                <w:webHidden/>
              </w:rPr>
              <w:delText>3</w:delText>
            </w:r>
            <w:r w:rsidR="00DD68F1">
              <w:rPr>
                <w:noProof/>
                <w:webHidden/>
              </w:rPr>
              <w:fldChar w:fldCharType="end"/>
            </w:r>
            <w:r>
              <w:rPr>
                <w:noProof/>
              </w:rPr>
              <w:fldChar w:fldCharType="end"/>
            </w:r>
          </w:del>
        </w:p>
        <w:p w14:paraId="48356A49" w14:textId="77777777" w:rsidR="00DD68F1" w:rsidRDefault="005F3301">
          <w:pPr>
            <w:pStyle w:val="TOC3"/>
            <w:tabs>
              <w:tab w:val="left" w:pos="1680"/>
              <w:tab w:val="right" w:leader="dot" w:pos="8494"/>
            </w:tabs>
            <w:rPr>
              <w:del w:id="47" w:author="Microsoft Word" w:date="2024-02-15T23:04:00Z"/>
              <w:rFonts w:asciiTheme="minorHAnsi" w:eastAsiaTheme="minorEastAsia" w:hAnsiTheme="minorHAnsi" w:cstheme="minorBidi"/>
              <w:noProof/>
              <w:color w:val="auto"/>
              <w:kern w:val="2"/>
              <w:sz w:val="24"/>
              <w:szCs w:val="24"/>
              <w14:ligatures w14:val="standardContextual"/>
            </w:rPr>
          </w:pPr>
          <w:del w:id="48" w:author="Microsoft Word" w:date="2024-02-15T23:04:00Z">
            <w:r>
              <w:fldChar w:fldCharType="begin"/>
            </w:r>
            <w:r>
              <w:delInstrText>HYPERLINK \l "_Toc158930588"</w:delInstrText>
            </w:r>
            <w:r>
              <w:fldChar w:fldCharType="separate"/>
            </w:r>
            <w:r w:rsidR="00DD68F1" w:rsidRPr="00EC4114">
              <w:rPr>
                <w:rStyle w:val="Hyperlink"/>
                <w:noProof/>
                <w14:scene3d>
                  <w14:camera w14:prst="orthographicFront"/>
                  <w14:lightRig w14:rig="threePt" w14:dir="t">
                    <w14:rot w14:lat="0" w14:lon="0" w14:rev="0"/>
                  </w14:lightRig>
                </w14:scene3d>
              </w:rPr>
              <w:delText>2.1.2</w:delText>
            </w:r>
            <w:r w:rsidR="00DD68F1">
              <w:rPr>
                <w:rFonts w:asciiTheme="minorHAnsi" w:eastAsiaTheme="minorEastAsia" w:hAnsiTheme="minorHAnsi" w:cstheme="minorBidi"/>
                <w:noProof/>
                <w:color w:val="auto"/>
                <w:kern w:val="2"/>
                <w:sz w:val="24"/>
                <w:szCs w:val="24"/>
                <w14:ligatures w14:val="standardContextual"/>
              </w:rPr>
              <w:tab/>
            </w:r>
            <w:r w:rsidR="00DD68F1" w:rsidRPr="00EC4114">
              <w:rPr>
                <w:rStyle w:val="Hyperlink"/>
                <w:noProof/>
              </w:rPr>
              <w:delText>Xử lý và đo các đặc điểm về hình dạng của phấn ở ống kính 40</w:delText>
            </w:r>
            <w:r w:rsidR="00DD68F1">
              <w:rPr>
                <w:noProof/>
                <w:webHidden/>
              </w:rPr>
              <w:tab/>
            </w:r>
            <w:r w:rsidR="00DD68F1">
              <w:rPr>
                <w:noProof/>
                <w:webHidden/>
              </w:rPr>
              <w:fldChar w:fldCharType="begin"/>
            </w:r>
            <w:r w:rsidR="00DD68F1">
              <w:rPr>
                <w:noProof/>
                <w:webHidden/>
              </w:rPr>
              <w:delInstrText xml:space="preserve"> PAGEREF _Toc158930588 \h </w:delInstrText>
            </w:r>
            <w:r w:rsidR="00DD68F1">
              <w:rPr>
                <w:noProof/>
                <w:webHidden/>
              </w:rPr>
            </w:r>
            <w:r w:rsidR="00DD68F1">
              <w:rPr>
                <w:noProof/>
                <w:webHidden/>
              </w:rPr>
              <w:fldChar w:fldCharType="separate"/>
            </w:r>
            <w:r w:rsidR="00DD68F1">
              <w:rPr>
                <w:noProof/>
                <w:webHidden/>
              </w:rPr>
              <w:delText>4</w:delText>
            </w:r>
            <w:r w:rsidR="00DD68F1">
              <w:rPr>
                <w:noProof/>
                <w:webHidden/>
              </w:rPr>
              <w:fldChar w:fldCharType="end"/>
            </w:r>
            <w:r>
              <w:rPr>
                <w:noProof/>
              </w:rPr>
              <w:fldChar w:fldCharType="end"/>
            </w:r>
          </w:del>
        </w:p>
        <w:p w14:paraId="443B5EB7" w14:textId="77777777" w:rsidR="00DD68F1" w:rsidRDefault="005F3301">
          <w:pPr>
            <w:pStyle w:val="TOC2"/>
            <w:tabs>
              <w:tab w:val="left" w:pos="780"/>
              <w:tab w:val="right" w:leader="dot" w:pos="8494"/>
            </w:tabs>
            <w:rPr>
              <w:del w:id="49" w:author="Microsoft Word" w:date="2024-02-15T23:04:00Z"/>
              <w:rFonts w:asciiTheme="minorHAnsi" w:eastAsiaTheme="minorEastAsia" w:hAnsiTheme="minorHAnsi" w:cstheme="minorBidi"/>
              <w:noProof/>
              <w:color w:val="auto"/>
              <w:kern w:val="2"/>
              <w:sz w:val="24"/>
              <w:szCs w:val="24"/>
              <w14:ligatures w14:val="standardContextual"/>
            </w:rPr>
          </w:pPr>
          <w:del w:id="50" w:author="Microsoft Word" w:date="2024-02-15T23:04:00Z">
            <w:r>
              <w:fldChar w:fldCharType="begin"/>
            </w:r>
            <w:r>
              <w:delInstrText>HYPERLINK \l "_Toc158930589"</w:delInstrText>
            </w:r>
            <w:r>
              <w:fldChar w:fldCharType="separate"/>
            </w:r>
            <w:r w:rsidR="00DD68F1" w:rsidRPr="00EC4114">
              <w:rPr>
                <w:rStyle w:val="Hyperlink"/>
                <w:noProof/>
              </w:rPr>
              <w:delText>2.2</w:delText>
            </w:r>
            <w:r w:rsidR="00DD68F1">
              <w:rPr>
                <w:rFonts w:asciiTheme="minorHAnsi" w:eastAsiaTheme="minorEastAsia" w:hAnsiTheme="minorHAnsi" w:cstheme="minorBidi"/>
                <w:noProof/>
                <w:color w:val="auto"/>
                <w:kern w:val="2"/>
                <w:sz w:val="24"/>
                <w:szCs w:val="24"/>
                <w14:ligatures w14:val="standardContextual"/>
              </w:rPr>
              <w:tab/>
            </w:r>
            <w:r w:rsidR="00DD68F1" w:rsidRPr="00EC4114">
              <w:rPr>
                <w:rStyle w:val="Hyperlink"/>
                <w:noProof/>
              </w:rPr>
              <w:delText>Tổng quan về đặc trưng của phấn hoa</w:delText>
            </w:r>
            <w:r w:rsidR="00DD68F1">
              <w:rPr>
                <w:noProof/>
                <w:webHidden/>
              </w:rPr>
              <w:tab/>
            </w:r>
            <w:r w:rsidR="00DD68F1">
              <w:rPr>
                <w:noProof/>
                <w:webHidden/>
              </w:rPr>
              <w:fldChar w:fldCharType="begin"/>
            </w:r>
            <w:r w:rsidR="00DD68F1">
              <w:rPr>
                <w:noProof/>
                <w:webHidden/>
              </w:rPr>
              <w:delInstrText xml:space="preserve"> PAGEREF _Toc158930589 \h </w:delInstrText>
            </w:r>
            <w:r w:rsidR="00DD68F1">
              <w:rPr>
                <w:noProof/>
                <w:webHidden/>
              </w:rPr>
            </w:r>
            <w:r w:rsidR="00DD68F1">
              <w:rPr>
                <w:noProof/>
                <w:webHidden/>
              </w:rPr>
              <w:fldChar w:fldCharType="separate"/>
            </w:r>
            <w:r w:rsidR="00DD68F1">
              <w:rPr>
                <w:noProof/>
                <w:webHidden/>
              </w:rPr>
              <w:delText>6</w:delText>
            </w:r>
            <w:r w:rsidR="00DD68F1">
              <w:rPr>
                <w:noProof/>
                <w:webHidden/>
              </w:rPr>
              <w:fldChar w:fldCharType="end"/>
            </w:r>
            <w:r>
              <w:rPr>
                <w:noProof/>
              </w:rPr>
              <w:fldChar w:fldCharType="end"/>
            </w:r>
          </w:del>
        </w:p>
        <w:p w14:paraId="34AD7769" w14:textId="77777777" w:rsidR="00DD68F1" w:rsidRDefault="005F3301">
          <w:pPr>
            <w:pStyle w:val="TOC3"/>
            <w:tabs>
              <w:tab w:val="left" w:pos="1680"/>
              <w:tab w:val="right" w:leader="dot" w:pos="8494"/>
            </w:tabs>
            <w:rPr>
              <w:del w:id="51" w:author="Microsoft Word" w:date="2024-02-15T23:04:00Z"/>
              <w:rFonts w:asciiTheme="minorHAnsi" w:eastAsiaTheme="minorEastAsia" w:hAnsiTheme="minorHAnsi" w:cstheme="minorBidi"/>
              <w:noProof/>
              <w:color w:val="auto"/>
              <w:kern w:val="2"/>
              <w:sz w:val="24"/>
              <w:szCs w:val="24"/>
              <w14:ligatures w14:val="standardContextual"/>
            </w:rPr>
          </w:pPr>
          <w:del w:id="52" w:author="Microsoft Word" w:date="2024-02-15T23:04:00Z">
            <w:r>
              <w:fldChar w:fldCharType="begin"/>
            </w:r>
            <w:r>
              <w:delInstrText>HYPERLINK \l "_Toc158930590"</w:delInstrText>
            </w:r>
            <w:r>
              <w:fldChar w:fldCharType="separate"/>
            </w:r>
            <w:r w:rsidR="00DD68F1" w:rsidRPr="00EC4114">
              <w:rPr>
                <w:rStyle w:val="Hyperlink"/>
                <w:noProof/>
                <w14:scene3d>
                  <w14:camera w14:prst="orthographicFront"/>
                  <w14:lightRig w14:rig="threePt" w14:dir="t">
                    <w14:rot w14:lat="0" w14:lon="0" w14:rev="0"/>
                  </w14:lightRig>
                </w14:scene3d>
              </w:rPr>
              <w:delText>2.2.1</w:delText>
            </w:r>
            <w:r w:rsidR="00DD68F1">
              <w:rPr>
                <w:rFonts w:asciiTheme="minorHAnsi" w:eastAsiaTheme="minorEastAsia" w:hAnsiTheme="minorHAnsi" w:cstheme="minorBidi"/>
                <w:noProof/>
                <w:color w:val="auto"/>
                <w:kern w:val="2"/>
                <w:sz w:val="24"/>
                <w:szCs w:val="24"/>
                <w14:ligatures w14:val="standardContextual"/>
              </w:rPr>
              <w:tab/>
            </w:r>
            <w:r w:rsidR="00DD68F1" w:rsidRPr="00EC4114">
              <w:rPr>
                <w:rStyle w:val="Hyperlink"/>
                <w:noProof/>
              </w:rPr>
              <w:delText>Tập dữ liệu</w:delText>
            </w:r>
            <w:r w:rsidR="00DD68F1">
              <w:rPr>
                <w:noProof/>
                <w:webHidden/>
              </w:rPr>
              <w:tab/>
            </w:r>
            <w:r w:rsidR="00DD68F1">
              <w:rPr>
                <w:noProof/>
                <w:webHidden/>
              </w:rPr>
              <w:fldChar w:fldCharType="begin"/>
            </w:r>
            <w:r w:rsidR="00DD68F1">
              <w:rPr>
                <w:noProof/>
                <w:webHidden/>
              </w:rPr>
              <w:delInstrText xml:space="preserve"> PAGEREF _Toc158930590 \h </w:delInstrText>
            </w:r>
            <w:r w:rsidR="00DD68F1">
              <w:rPr>
                <w:noProof/>
                <w:webHidden/>
              </w:rPr>
            </w:r>
            <w:r w:rsidR="00DD68F1">
              <w:rPr>
                <w:noProof/>
                <w:webHidden/>
              </w:rPr>
              <w:fldChar w:fldCharType="separate"/>
            </w:r>
            <w:r w:rsidR="00DD68F1">
              <w:rPr>
                <w:noProof/>
                <w:webHidden/>
              </w:rPr>
              <w:delText>6</w:delText>
            </w:r>
            <w:r w:rsidR="00DD68F1">
              <w:rPr>
                <w:noProof/>
                <w:webHidden/>
              </w:rPr>
              <w:fldChar w:fldCharType="end"/>
            </w:r>
            <w:r>
              <w:rPr>
                <w:noProof/>
              </w:rPr>
              <w:fldChar w:fldCharType="end"/>
            </w:r>
          </w:del>
        </w:p>
        <w:p w14:paraId="7DCAC451" w14:textId="77777777" w:rsidR="00DD68F1" w:rsidRDefault="005F3301">
          <w:pPr>
            <w:pStyle w:val="TOC3"/>
            <w:tabs>
              <w:tab w:val="left" w:pos="1680"/>
              <w:tab w:val="right" w:leader="dot" w:pos="8494"/>
            </w:tabs>
            <w:rPr>
              <w:del w:id="53" w:author="Microsoft Word" w:date="2024-02-15T23:04:00Z"/>
              <w:rFonts w:asciiTheme="minorHAnsi" w:eastAsiaTheme="minorEastAsia" w:hAnsiTheme="minorHAnsi" w:cstheme="minorBidi"/>
              <w:noProof/>
              <w:color w:val="auto"/>
              <w:kern w:val="2"/>
              <w:sz w:val="24"/>
              <w:szCs w:val="24"/>
              <w14:ligatures w14:val="standardContextual"/>
            </w:rPr>
          </w:pPr>
          <w:del w:id="54" w:author="Microsoft Word" w:date="2024-02-15T23:04:00Z">
            <w:r>
              <w:fldChar w:fldCharType="begin"/>
            </w:r>
            <w:r>
              <w:delInstrText>HYPERLINK \l "_Toc158930591"</w:delInstrText>
            </w:r>
            <w:r>
              <w:fldChar w:fldCharType="separate"/>
            </w:r>
            <w:r w:rsidR="00DD68F1" w:rsidRPr="00EC4114">
              <w:rPr>
                <w:rStyle w:val="Hyperlink"/>
                <w:noProof/>
                <w14:scene3d>
                  <w14:camera w14:prst="orthographicFront"/>
                  <w14:lightRig w14:rig="threePt" w14:dir="t">
                    <w14:rot w14:lat="0" w14:lon="0" w14:rev="0"/>
                  </w14:lightRig>
                </w14:scene3d>
              </w:rPr>
              <w:delText>2.2.2</w:delText>
            </w:r>
            <w:r w:rsidR="00DD68F1">
              <w:rPr>
                <w:rFonts w:asciiTheme="minorHAnsi" w:eastAsiaTheme="minorEastAsia" w:hAnsiTheme="minorHAnsi" w:cstheme="minorBidi"/>
                <w:noProof/>
                <w:color w:val="auto"/>
                <w:kern w:val="2"/>
                <w:sz w:val="24"/>
                <w:szCs w:val="24"/>
                <w14:ligatures w14:val="standardContextual"/>
              </w:rPr>
              <w:tab/>
            </w:r>
            <w:r w:rsidR="00DD68F1" w:rsidRPr="00EC4114">
              <w:rPr>
                <w:rStyle w:val="Hyperlink"/>
                <w:noProof/>
              </w:rPr>
              <w:delText>Các đặc trưng quan sát bằng mắt thường</w:delText>
            </w:r>
            <w:r w:rsidR="00DD68F1">
              <w:rPr>
                <w:noProof/>
                <w:webHidden/>
              </w:rPr>
              <w:tab/>
            </w:r>
            <w:r w:rsidR="00DD68F1">
              <w:rPr>
                <w:noProof/>
                <w:webHidden/>
              </w:rPr>
              <w:fldChar w:fldCharType="begin"/>
            </w:r>
            <w:r w:rsidR="00DD68F1">
              <w:rPr>
                <w:noProof/>
                <w:webHidden/>
              </w:rPr>
              <w:delInstrText xml:space="preserve"> PAGEREF _Toc158930591 \h </w:delInstrText>
            </w:r>
            <w:r w:rsidR="00DD68F1">
              <w:rPr>
                <w:noProof/>
                <w:webHidden/>
              </w:rPr>
            </w:r>
            <w:r w:rsidR="00DD68F1">
              <w:rPr>
                <w:noProof/>
                <w:webHidden/>
              </w:rPr>
              <w:fldChar w:fldCharType="separate"/>
            </w:r>
            <w:r w:rsidR="00DD68F1">
              <w:rPr>
                <w:noProof/>
                <w:webHidden/>
              </w:rPr>
              <w:delText>8</w:delText>
            </w:r>
            <w:r w:rsidR="00DD68F1">
              <w:rPr>
                <w:noProof/>
                <w:webHidden/>
              </w:rPr>
              <w:fldChar w:fldCharType="end"/>
            </w:r>
            <w:r>
              <w:rPr>
                <w:noProof/>
              </w:rPr>
              <w:fldChar w:fldCharType="end"/>
            </w:r>
          </w:del>
        </w:p>
        <w:p w14:paraId="66DA5B13" w14:textId="77777777" w:rsidR="00DD68F1" w:rsidRDefault="005F3301">
          <w:pPr>
            <w:pStyle w:val="TOC3"/>
            <w:tabs>
              <w:tab w:val="left" w:pos="1680"/>
              <w:tab w:val="right" w:leader="dot" w:pos="8494"/>
            </w:tabs>
            <w:rPr>
              <w:del w:id="55" w:author="Microsoft Word" w:date="2024-02-15T23:04:00Z"/>
              <w:rFonts w:asciiTheme="minorHAnsi" w:eastAsiaTheme="minorEastAsia" w:hAnsiTheme="minorHAnsi" w:cstheme="minorBidi"/>
              <w:noProof/>
              <w:color w:val="auto"/>
              <w:kern w:val="2"/>
              <w:sz w:val="24"/>
              <w:szCs w:val="24"/>
              <w14:ligatures w14:val="standardContextual"/>
            </w:rPr>
          </w:pPr>
          <w:del w:id="56" w:author="Microsoft Word" w:date="2024-02-15T23:04:00Z">
            <w:r>
              <w:fldChar w:fldCharType="begin"/>
            </w:r>
            <w:r>
              <w:delInstrText>HYPERLINK \l "_Toc158930592"</w:delInstrText>
            </w:r>
            <w:r>
              <w:fldChar w:fldCharType="separate"/>
            </w:r>
            <w:r w:rsidR="00DD68F1" w:rsidRPr="00EC4114">
              <w:rPr>
                <w:rStyle w:val="Hyperlink"/>
                <w:noProof/>
                <w14:scene3d>
                  <w14:camera w14:prst="orthographicFront"/>
                  <w14:lightRig w14:rig="threePt" w14:dir="t">
                    <w14:rot w14:lat="0" w14:lon="0" w14:rev="0"/>
                  </w14:lightRig>
                </w14:scene3d>
              </w:rPr>
              <w:delText>2.2.3</w:delText>
            </w:r>
            <w:r w:rsidR="00DD68F1">
              <w:rPr>
                <w:rFonts w:asciiTheme="minorHAnsi" w:eastAsiaTheme="minorEastAsia" w:hAnsiTheme="minorHAnsi" w:cstheme="minorBidi"/>
                <w:noProof/>
                <w:color w:val="auto"/>
                <w:kern w:val="2"/>
                <w:sz w:val="24"/>
                <w:szCs w:val="24"/>
                <w14:ligatures w14:val="standardContextual"/>
              </w:rPr>
              <w:tab/>
            </w:r>
            <w:r w:rsidR="00DD68F1" w:rsidRPr="00EC4114">
              <w:rPr>
                <w:rStyle w:val="Hyperlink"/>
                <w:noProof/>
              </w:rPr>
              <w:delText>Các đặc trưng của phấn hoa</w:delText>
            </w:r>
            <w:r w:rsidR="00DD68F1">
              <w:rPr>
                <w:noProof/>
                <w:webHidden/>
              </w:rPr>
              <w:tab/>
            </w:r>
            <w:r w:rsidR="00DD68F1">
              <w:rPr>
                <w:noProof/>
                <w:webHidden/>
              </w:rPr>
              <w:fldChar w:fldCharType="begin"/>
            </w:r>
            <w:r w:rsidR="00DD68F1">
              <w:rPr>
                <w:noProof/>
                <w:webHidden/>
              </w:rPr>
              <w:delInstrText xml:space="preserve"> PAGEREF _Toc158930592 \h </w:delInstrText>
            </w:r>
            <w:r w:rsidR="00DD68F1">
              <w:rPr>
                <w:noProof/>
                <w:webHidden/>
              </w:rPr>
            </w:r>
            <w:r w:rsidR="00DD68F1">
              <w:rPr>
                <w:noProof/>
                <w:webHidden/>
              </w:rPr>
              <w:fldChar w:fldCharType="separate"/>
            </w:r>
            <w:r w:rsidR="00DD68F1">
              <w:rPr>
                <w:noProof/>
                <w:webHidden/>
              </w:rPr>
              <w:delText>9</w:delText>
            </w:r>
            <w:r w:rsidR="00DD68F1">
              <w:rPr>
                <w:noProof/>
                <w:webHidden/>
              </w:rPr>
              <w:fldChar w:fldCharType="end"/>
            </w:r>
            <w:r>
              <w:rPr>
                <w:noProof/>
              </w:rPr>
              <w:fldChar w:fldCharType="end"/>
            </w:r>
          </w:del>
        </w:p>
        <w:p w14:paraId="61E4C749" w14:textId="77777777" w:rsidR="00DD68F1" w:rsidRDefault="005F3301">
          <w:pPr>
            <w:pStyle w:val="TOC1"/>
            <w:tabs>
              <w:tab w:val="right" w:leader="dot" w:pos="8494"/>
            </w:tabs>
            <w:rPr>
              <w:del w:id="57" w:author="Microsoft Word" w:date="2024-02-15T23:04:00Z"/>
              <w:rFonts w:asciiTheme="minorHAnsi" w:eastAsiaTheme="minorEastAsia" w:hAnsiTheme="minorHAnsi" w:cstheme="minorBidi"/>
              <w:b w:val="0"/>
              <w:noProof/>
              <w:color w:val="auto"/>
              <w:kern w:val="2"/>
              <w:sz w:val="24"/>
              <w:szCs w:val="24"/>
              <w14:ligatures w14:val="standardContextual"/>
            </w:rPr>
          </w:pPr>
          <w:del w:id="58" w:author="Microsoft Word" w:date="2024-02-15T23:04:00Z">
            <w:r w:rsidRPr="007A6EC1">
              <w:rPr>
                <w:b w:val="0"/>
              </w:rPr>
              <w:fldChar w:fldCharType="begin"/>
            </w:r>
            <w:r>
              <w:delInstrText>HYPERLINK \l "_Toc158930593"</w:delInstrText>
            </w:r>
            <w:r>
              <w:rPr>
                <w:b w:val="0"/>
                <w:rPrChange w:id="59" w:author="Microsoft Word" w:date="2024-02-16T00:47:00Z">
                  <w:rPr>
                    <w:b w:val="0"/>
                    <w:noProof/>
                  </w:rPr>
                </w:rPrChange>
              </w:rPr>
              <w:fldChar w:fldCharType="separate"/>
            </w:r>
            <w:r w:rsidR="00DD68F1" w:rsidRPr="00EC4114">
              <w:rPr>
                <w:rStyle w:val="Hyperlink"/>
                <w:noProof/>
              </w:rPr>
              <w:delText>CHƯƠNG 3. CƠ SỞ LÝ THUYẾT</w:delText>
            </w:r>
            <w:r w:rsidR="00DD68F1">
              <w:rPr>
                <w:noProof/>
                <w:webHidden/>
              </w:rPr>
              <w:tab/>
            </w:r>
            <w:r w:rsidR="00DD68F1">
              <w:rPr>
                <w:b w:val="0"/>
                <w:webHidden/>
                <w:rPrChange w:id="60" w:author="Microsoft Word" w:date="2024-02-16T00:47:00Z">
                  <w:rPr>
                    <w:b w:val="0"/>
                    <w:noProof/>
                    <w:webHidden/>
                  </w:rPr>
                </w:rPrChange>
              </w:rPr>
              <w:fldChar w:fldCharType="begin"/>
            </w:r>
            <w:r w:rsidR="00DD68F1">
              <w:rPr>
                <w:noProof/>
                <w:webHidden/>
              </w:rPr>
              <w:delInstrText xml:space="preserve"> PAGEREF _Toc158930593 \h </w:delInstrText>
            </w:r>
            <w:r w:rsidR="00DD68F1">
              <w:rPr>
                <w:webHidden/>
                <w:rPrChange w:id="61" w:author="Microsoft Word" w:date="2024-02-16T00:47:00Z">
                  <w:rPr>
                    <w:webHidden/>
                  </w:rPr>
                </w:rPrChange>
              </w:rPr>
            </w:r>
            <w:r w:rsidR="00DD68F1">
              <w:rPr>
                <w:b w:val="0"/>
                <w:webHidden/>
                <w:rPrChange w:id="62" w:author="Microsoft Word" w:date="2024-02-16T00:47:00Z">
                  <w:rPr>
                    <w:b w:val="0"/>
                    <w:noProof/>
                    <w:webHidden/>
                  </w:rPr>
                </w:rPrChange>
              </w:rPr>
              <w:fldChar w:fldCharType="separate"/>
            </w:r>
            <w:r w:rsidR="00DD68F1">
              <w:rPr>
                <w:noProof/>
                <w:webHidden/>
              </w:rPr>
              <w:delText>12</w:delText>
            </w:r>
            <w:r w:rsidR="00DD68F1">
              <w:rPr>
                <w:b w:val="0"/>
                <w:webHidden/>
                <w:rPrChange w:id="63" w:author="Microsoft Word" w:date="2024-02-16T00:47:00Z">
                  <w:rPr>
                    <w:b w:val="0"/>
                    <w:noProof/>
                    <w:webHidden/>
                  </w:rPr>
                </w:rPrChange>
              </w:rPr>
              <w:fldChar w:fldCharType="end"/>
            </w:r>
            <w:r>
              <w:rPr>
                <w:b w:val="0"/>
                <w:rPrChange w:id="64" w:author="Microsoft Word" w:date="2024-02-16T00:47:00Z">
                  <w:rPr>
                    <w:b w:val="0"/>
                    <w:noProof/>
                  </w:rPr>
                </w:rPrChange>
              </w:rPr>
              <w:fldChar w:fldCharType="end"/>
            </w:r>
          </w:del>
        </w:p>
        <w:p w14:paraId="20BE1E21" w14:textId="77777777" w:rsidR="00DD68F1" w:rsidRDefault="005F3301">
          <w:pPr>
            <w:pStyle w:val="TOC2"/>
            <w:tabs>
              <w:tab w:val="left" w:pos="780"/>
              <w:tab w:val="right" w:leader="dot" w:pos="8494"/>
            </w:tabs>
            <w:rPr>
              <w:del w:id="65" w:author="Microsoft Word" w:date="2024-02-15T23:04:00Z"/>
              <w:rFonts w:asciiTheme="minorHAnsi" w:eastAsiaTheme="minorEastAsia" w:hAnsiTheme="minorHAnsi" w:cstheme="minorBidi"/>
              <w:noProof/>
              <w:color w:val="auto"/>
              <w:kern w:val="2"/>
              <w:sz w:val="24"/>
              <w:szCs w:val="24"/>
              <w14:ligatures w14:val="standardContextual"/>
            </w:rPr>
          </w:pPr>
          <w:del w:id="66" w:author="Microsoft Word" w:date="2024-02-15T23:04:00Z">
            <w:r>
              <w:fldChar w:fldCharType="begin"/>
            </w:r>
            <w:r>
              <w:delInstrText>HYPERLINK \l "_Toc158930594"</w:delInstrText>
            </w:r>
            <w:r>
              <w:fldChar w:fldCharType="separate"/>
            </w:r>
            <w:r w:rsidR="00DD68F1" w:rsidRPr="00EC4114">
              <w:rPr>
                <w:rStyle w:val="Hyperlink"/>
                <w:noProof/>
              </w:rPr>
              <w:delText>3.1</w:delText>
            </w:r>
            <w:r w:rsidR="00DD68F1">
              <w:rPr>
                <w:rFonts w:asciiTheme="minorHAnsi" w:eastAsiaTheme="minorEastAsia" w:hAnsiTheme="minorHAnsi" w:cstheme="minorBidi"/>
                <w:noProof/>
                <w:color w:val="auto"/>
                <w:kern w:val="2"/>
                <w:sz w:val="24"/>
                <w:szCs w:val="24"/>
                <w14:ligatures w14:val="standardContextual"/>
              </w:rPr>
              <w:tab/>
            </w:r>
            <w:r w:rsidR="00DD68F1" w:rsidRPr="00EC4114">
              <w:rPr>
                <w:rStyle w:val="Hyperlink"/>
                <w:noProof/>
              </w:rPr>
              <w:delText>Tổng quan về bài toán phân loại ảnh</w:delText>
            </w:r>
            <w:r w:rsidR="00DD68F1">
              <w:rPr>
                <w:noProof/>
                <w:webHidden/>
              </w:rPr>
              <w:tab/>
            </w:r>
            <w:r w:rsidR="00DD68F1">
              <w:rPr>
                <w:noProof/>
                <w:webHidden/>
              </w:rPr>
              <w:fldChar w:fldCharType="begin"/>
            </w:r>
            <w:r w:rsidR="00DD68F1">
              <w:rPr>
                <w:noProof/>
                <w:webHidden/>
              </w:rPr>
              <w:delInstrText xml:space="preserve"> PAGEREF _Toc158930594 \h </w:delInstrText>
            </w:r>
            <w:r w:rsidR="00DD68F1">
              <w:rPr>
                <w:noProof/>
                <w:webHidden/>
              </w:rPr>
            </w:r>
            <w:r w:rsidR="00DD68F1">
              <w:rPr>
                <w:noProof/>
                <w:webHidden/>
              </w:rPr>
              <w:fldChar w:fldCharType="separate"/>
            </w:r>
            <w:r w:rsidR="00DD68F1">
              <w:rPr>
                <w:noProof/>
                <w:webHidden/>
              </w:rPr>
              <w:delText>12</w:delText>
            </w:r>
            <w:r w:rsidR="00DD68F1">
              <w:rPr>
                <w:noProof/>
                <w:webHidden/>
              </w:rPr>
              <w:fldChar w:fldCharType="end"/>
            </w:r>
            <w:r>
              <w:rPr>
                <w:noProof/>
              </w:rPr>
              <w:fldChar w:fldCharType="end"/>
            </w:r>
          </w:del>
        </w:p>
        <w:p w14:paraId="38968CF7" w14:textId="77777777" w:rsidR="00DD68F1" w:rsidRDefault="005F3301">
          <w:pPr>
            <w:pStyle w:val="TOC2"/>
            <w:tabs>
              <w:tab w:val="left" w:pos="780"/>
              <w:tab w:val="right" w:leader="dot" w:pos="8494"/>
            </w:tabs>
            <w:rPr>
              <w:del w:id="67" w:author="Microsoft Word" w:date="2024-02-15T23:04:00Z"/>
              <w:rFonts w:asciiTheme="minorHAnsi" w:eastAsiaTheme="minorEastAsia" w:hAnsiTheme="minorHAnsi" w:cstheme="minorBidi"/>
              <w:noProof/>
              <w:color w:val="auto"/>
              <w:kern w:val="2"/>
              <w:sz w:val="24"/>
              <w:szCs w:val="24"/>
              <w14:ligatures w14:val="standardContextual"/>
            </w:rPr>
          </w:pPr>
          <w:del w:id="68" w:author="Microsoft Word" w:date="2024-02-15T23:04:00Z">
            <w:r>
              <w:fldChar w:fldCharType="begin"/>
            </w:r>
            <w:r>
              <w:delInstrText>HYPERLINK \l "_Toc158930595"</w:delInstrText>
            </w:r>
            <w:r>
              <w:fldChar w:fldCharType="separate"/>
            </w:r>
            <w:r w:rsidR="00DD68F1" w:rsidRPr="00EC4114">
              <w:rPr>
                <w:rStyle w:val="Hyperlink"/>
                <w:noProof/>
              </w:rPr>
              <w:delText>3.2</w:delText>
            </w:r>
            <w:r w:rsidR="00DD68F1">
              <w:rPr>
                <w:rFonts w:asciiTheme="minorHAnsi" w:eastAsiaTheme="minorEastAsia" w:hAnsiTheme="minorHAnsi" w:cstheme="minorBidi"/>
                <w:noProof/>
                <w:color w:val="auto"/>
                <w:kern w:val="2"/>
                <w:sz w:val="24"/>
                <w:szCs w:val="24"/>
                <w14:ligatures w14:val="standardContextual"/>
              </w:rPr>
              <w:tab/>
            </w:r>
            <w:r w:rsidR="00DD68F1" w:rsidRPr="00EC4114">
              <w:rPr>
                <w:rStyle w:val="Hyperlink"/>
                <w:noProof/>
              </w:rPr>
              <w:delText>Tổng quan về phương pháp học máy truyền thống và học sâu</w:delText>
            </w:r>
            <w:r w:rsidR="00DD68F1">
              <w:rPr>
                <w:noProof/>
                <w:webHidden/>
              </w:rPr>
              <w:tab/>
            </w:r>
            <w:r w:rsidR="00DD68F1">
              <w:rPr>
                <w:noProof/>
                <w:webHidden/>
              </w:rPr>
              <w:fldChar w:fldCharType="begin"/>
            </w:r>
            <w:r w:rsidR="00DD68F1">
              <w:rPr>
                <w:noProof/>
                <w:webHidden/>
              </w:rPr>
              <w:delInstrText xml:space="preserve"> PAGEREF _Toc158930595 \h </w:delInstrText>
            </w:r>
            <w:r w:rsidR="00DD68F1">
              <w:rPr>
                <w:noProof/>
                <w:webHidden/>
              </w:rPr>
            </w:r>
            <w:r w:rsidR="00DD68F1">
              <w:rPr>
                <w:noProof/>
                <w:webHidden/>
              </w:rPr>
              <w:fldChar w:fldCharType="separate"/>
            </w:r>
            <w:r w:rsidR="00DD68F1">
              <w:rPr>
                <w:noProof/>
                <w:webHidden/>
              </w:rPr>
              <w:delText>13</w:delText>
            </w:r>
            <w:r w:rsidR="00DD68F1">
              <w:rPr>
                <w:noProof/>
                <w:webHidden/>
              </w:rPr>
              <w:fldChar w:fldCharType="end"/>
            </w:r>
            <w:r>
              <w:rPr>
                <w:noProof/>
              </w:rPr>
              <w:fldChar w:fldCharType="end"/>
            </w:r>
          </w:del>
        </w:p>
        <w:p w14:paraId="02AAA352" w14:textId="77777777" w:rsidR="00DD68F1" w:rsidRDefault="005F3301">
          <w:pPr>
            <w:pStyle w:val="TOC2"/>
            <w:tabs>
              <w:tab w:val="left" w:pos="780"/>
              <w:tab w:val="right" w:leader="dot" w:pos="8494"/>
            </w:tabs>
            <w:rPr>
              <w:del w:id="69" w:author="Microsoft Word" w:date="2024-02-15T23:04:00Z"/>
              <w:rFonts w:asciiTheme="minorHAnsi" w:eastAsiaTheme="minorEastAsia" w:hAnsiTheme="minorHAnsi" w:cstheme="minorBidi"/>
              <w:noProof/>
              <w:color w:val="auto"/>
              <w:kern w:val="2"/>
              <w:sz w:val="24"/>
              <w:szCs w:val="24"/>
              <w14:ligatures w14:val="standardContextual"/>
            </w:rPr>
          </w:pPr>
          <w:del w:id="70" w:author="Microsoft Word" w:date="2024-02-15T23:04:00Z">
            <w:r>
              <w:fldChar w:fldCharType="begin"/>
            </w:r>
            <w:r>
              <w:delInstrText>HYPERLINK \l "_Toc158930596"</w:delInstrText>
            </w:r>
            <w:r>
              <w:fldChar w:fldCharType="separate"/>
            </w:r>
            <w:r w:rsidR="00DD68F1" w:rsidRPr="00EC4114">
              <w:rPr>
                <w:rStyle w:val="Hyperlink"/>
                <w:noProof/>
              </w:rPr>
              <w:delText>3.3</w:delText>
            </w:r>
            <w:r w:rsidR="00DD68F1">
              <w:rPr>
                <w:rFonts w:asciiTheme="minorHAnsi" w:eastAsiaTheme="minorEastAsia" w:hAnsiTheme="minorHAnsi" w:cstheme="minorBidi"/>
                <w:noProof/>
                <w:color w:val="auto"/>
                <w:kern w:val="2"/>
                <w:sz w:val="24"/>
                <w:szCs w:val="24"/>
                <w14:ligatures w14:val="standardContextual"/>
              </w:rPr>
              <w:tab/>
            </w:r>
            <w:r w:rsidR="00DD68F1" w:rsidRPr="00EC4114">
              <w:rPr>
                <w:rStyle w:val="Hyperlink"/>
                <w:noProof/>
              </w:rPr>
              <w:delText>Mạng nơ-ron tích chập</w:delText>
            </w:r>
            <w:r w:rsidR="00DD68F1">
              <w:rPr>
                <w:noProof/>
                <w:webHidden/>
              </w:rPr>
              <w:tab/>
            </w:r>
            <w:r w:rsidR="00DD68F1">
              <w:rPr>
                <w:noProof/>
                <w:webHidden/>
              </w:rPr>
              <w:fldChar w:fldCharType="begin"/>
            </w:r>
            <w:r w:rsidR="00DD68F1">
              <w:rPr>
                <w:noProof/>
                <w:webHidden/>
              </w:rPr>
              <w:delInstrText xml:space="preserve"> PAGEREF _Toc158930596 \h </w:delInstrText>
            </w:r>
            <w:r w:rsidR="00DD68F1">
              <w:rPr>
                <w:noProof/>
                <w:webHidden/>
              </w:rPr>
            </w:r>
            <w:r w:rsidR="00DD68F1">
              <w:rPr>
                <w:noProof/>
                <w:webHidden/>
              </w:rPr>
              <w:fldChar w:fldCharType="separate"/>
            </w:r>
            <w:r w:rsidR="00DD68F1">
              <w:rPr>
                <w:noProof/>
                <w:webHidden/>
              </w:rPr>
              <w:delText>15</w:delText>
            </w:r>
            <w:r w:rsidR="00DD68F1">
              <w:rPr>
                <w:noProof/>
                <w:webHidden/>
              </w:rPr>
              <w:fldChar w:fldCharType="end"/>
            </w:r>
            <w:r>
              <w:rPr>
                <w:noProof/>
              </w:rPr>
              <w:fldChar w:fldCharType="end"/>
            </w:r>
          </w:del>
        </w:p>
        <w:p w14:paraId="67482E1E" w14:textId="77777777" w:rsidR="00DD68F1" w:rsidRDefault="005F3301">
          <w:pPr>
            <w:pStyle w:val="TOC1"/>
            <w:tabs>
              <w:tab w:val="right" w:leader="dot" w:pos="8494"/>
            </w:tabs>
            <w:rPr>
              <w:del w:id="71" w:author="Microsoft Word" w:date="2024-02-15T23:04:00Z"/>
              <w:rFonts w:asciiTheme="minorHAnsi" w:eastAsiaTheme="minorEastAsia" w:hAnsiTheme="minorHAnsi" w:cstheme="minorBidi"/>
              <w:b w:val="0"/>
              <w:noProof/>
              <w:color w:val="auto"/>
              <w:kern w:val="2"/>
              <w:sz w:val="24"/>
              <w:szCs w:val="24"/>
              <w14:ligatures w14:val="standardContextual"/>
            </w:rPr>
          </w:pPr>
          <w:del w:id="72" w:author="Microsoft Word" w:date="2024-02-15T23:04:00Z">
            <w:r w:rsidRPr="007A6EC1">
              <w:rPr>
                <w:b w:val="0"/>
              </w:rPr>
              <w:fldChar w:fldCharType="begin"/>
            </w:r>
            <w:r>
              <w:delInstrText>HYPERLINK \l "_Toc158930597"</w:delInstrText>
            </w:r>
            <w:r>
              <w:rPr>
                <w:b w:val="0"/>
                <w:rPrChange w:id="73" w:author="Microsoft Word" w:date="2024-02-16T00:47:00Z">
                  <w:rPr>
                    <w:b w:val="0"/>
                    <w:noProof/>
                  </w:rPr>
                </w:rPrChange>
              </w:rPr>
              <w:fldChar w:fldCharType="separate"/>
            </w:r>
            <w:r w:rsidR="00DD68F1" w:rsidRPr="00EC4114">
              <w:rPr>
                <w:rStyle w:val="Hyperlink"/>
                <w:noProof/>
              </w:rPr>
              <w:delText>CHƯƠNG 4. CÁC KỸ THUẬT ĐỀ XUẤT</w:delText>
            </w:r>
            <w:r w:rsidR="00DD68F1">
              <w:rPr>
                <w:noProof/>
                <w:webHidden/>
              </w:rPr>
              <w:tab/>
            </w:r>
            <w:r w:rsidR="00DD68F1">
              <w:rPr>
                <w:b w:val="0"/>
                <w:webHidden/>
                <w:rPrChange w:id="74" w:author="Microsoft Word" w:date="2024-02-16T00:47:00Z">
                  <w:rPr>
                    <w:b w:val="0"/>
                    <w:noProof/>
                    <w:webHidden/>
                  </w:rPr>
                </w:rPrChange>
              </w:rPr>
              <w:fldChar w:fldCharType="begin"/>
            </w:r>
            <w:r w:rsidR="00DD68F1">
              <w:rPr>
                <w:noProof/>
                <w:webHidden/>
              </w:rPr>
              <w:delInstrText xml:space="preserve"> PAGEREF _Toc158930597 \h </w:delInstrText>
            </w:r>
            <w:r w:rsidR="00DD68F1">
              <w:rPr>
                <w:webHidden/>
                <w:rPrChange w:id="75" w:author="Microsoft Word" w:date="2024-02-16T00:47:00Z">
                  <w:rPr>
                    <w:webHidden/>
                  </w:rPr>
                </w:rPrChange>
              </w:rPr>
            </w:r>
            <w:r w:rsidR="00DD68F1">
              <w:rPr>
                <w:b w:val="0"/>
                <w:webHidden/>
                <w:rPrChange w:id="76" w:author="Microsoft Word" w:date="2024-02-16T00:47:00Z">
                  <w:rPr>
                    <w:b w:val="0"/>
                    <w:noProof/>
                    <w:webHidden/>
                  </w:rPr>
                </w:rPrChange>
              </w:rPr>
              <w:fldChar w:fldCharType="separate"/>
            </w:r>
            <w:r w:rsidR="00DD68F1">
              <w:rPr>
                <w:noProof/>
                <w:webHidden/>
              </w:rPr>
              <w:delText>18</w:delText>
            </w:r>
            <w:r w:rsidR="00DD68F1">
              <w:rPr>
                <w:b w:val="0"/>
                <w:webHidden/>
                <w:rPrChange w:id="77" w:author="Microsoft Word" w:date="2024-02-16T00:47:00Z">
                  <w:rPr>
                    <w:b w:val="0"/>
                    <w:noProof/>
                    <w:webHidden/>
                  </w:rPr>
                </w:rPrChange>
              </w:rPr>
              <w:fldChar w:fldCharType="end"/>
            </w:r>
            <w:r>
              <w:rPr>
                <w:b w:val="0"/>
                <w:rPrChange w:id="78" w:author="Microsoft Word" w:date="2024-02-16T00:47:00Z">
                  <w:rPr>
                    <w:b w:val="0"/>
                    <w:noProof/>
                  </w:rPr>
                </w:rPrChange>
              </w:rPr>
              <w:fldChar w:fldCharType="end"/>
            </w:r>
          </w:del>
        </w:p>
        <w:p w14:paraId="571E30FB" w14:textId="77777777" w:rsidR="00DD68F1" w:rsidRDefault="005F3301">
          <w:pPr>
            <w:pStyle w:val="TOC2"/>
            <w:tabs>
              <w:tab w:val="left" w:pos="780"/>
              <w:tab w:val="right" w:leader="dot" w:pos="8494"/>
            </w:tabs>
            <w:rPr>
              <w:del w:id="79" w:author="Microsoft Word" w:date="2024-02-15T23:04:00Z"/>
              <w:rFonts w:asciiTheme="minorHAnsi" w:eastAsiaTheme="minorEastAsia" w:hAnsiTheme="minorHAnsi" w:cstheme="minorBidi"/>
              <w:noProof/>
              <w:color w:val="auto"/>
              <w:kern w:val="2"/>
              <w:sz w:val="24"/>
              <w:szCs w:val="24"/>
              <w14:ligatures w14:val="standardContextual"/>
            </w:rPr>
          </w:pPr>
          <w:del w:id="80" w:author="Microsoft Word" w:date="2024-02-15T23:04:00Z">
            <w:r>
              <w:fldChar w:fldCharType="begin"/>
            </w:r>
            <w:r>
              <w:delInstrText>HYPERLINK \l "_Toc158930598"</w:delInstrText>
            </w:r>
            <w:r>
              <w:fldChar w:fldCharType="separate"/>
            </w:r>
            <w:r w:rsidR="00DD68F1" w:rsidRPr="00EC4114">
              <w:rPr>
                <w:rStyle w:val="Hyperlink"/>
                <w:noProof/>
              </w:rPr>
              <w:delText>4.1</w:delText>
            </w:r>
            <w:r w:rsidR="00DD68F1">
              <w:rPr>
                <w:rFonts w:asciiTheme="minorHAnsi" w:eastAsiaTheme="minorEastAsia" w:hAnsiTheme="minorHAnsi" w:cstheme="minorBidi"/>
                <w:noProof/>
                <w:color w:val="auto"/>
                <w:kern w:val="2"/>
                <w:sz w:val="24"/>
                <w:szCs w:val="24"/>
                <w14:ligatures w14:val="standardContextual"/>
              </w:rPr>
              <w:tab/>
            </w:r>
            <w:r w:rsidR="00DD68F1" w:rsidRPr="00EC4114">
              <w:rPr>
                <w:rStyle w:val="Hyperlink"/>
                <w:noProof/>
              </w:rPr>
              <w:delText>Phân vùng phấn hoa bằng YOLOv8</w:delText>
            </w:r>
            <w:r w:rsidR="00DD68F1">
              <w:rPr>
                <w:noProof/>
                <w:webHidden/>
              </w:rPr>
              <w:tab/>
            </w:r>
            <w:r w:rsidR="00DD68F1">
              <w:rPr>
                <w:noProof/>
                <w:webHidden/>
              </w:rPr>
              <w:fldChar w:fldCharType="begin"/>
            </w:r>
            <w:r w:rsidR="00DD68F1">
              <w:rPr>
                <w:noProof/>
                <w:webHidden/>
              </w:rPr>
              <w:delInstrText xml:space="preserve"> PAGEREF _Toc158930598 \h </w:delInstrText>
            </w:r>
            <w:r w:rsidR="00DD68F1">
              <w:rPr>
                <w:noProof/>
                <w:webHidden/>
              </w:rPr>
            </w:r>
            <w:r w:rsidR="00DD68F1">
              <w:rPr>
                <w:noProof/>
                <w:webHidden/>
              </w:rPr>
              <w:fldChar w:fldCharType="separate"/>
            </w:r>
            <w:r w:rsidR="00DD68F1">
              <w:rPr>
                <w:noProof/>
                <w:webHidden/>
              </w:rPr>
              <w:delText>18</w:delText>
            </w:r>
            <w:r w:rsidR="00DD68F1">
              <w:rPr>
                <w:noProof/>
                <w:webHidden/>
              </w:rPr>
              <w:fldChar w:fldCharType="end"/>
            </w:r>
            <w:r>
              <w:rPr>
                <w:noProof/>
              </w:rPr>
              <w:fldChar w:fldCharType="end"/>
            </w:r>
          </w:del>
        </w:p>
        <w:p w14:paraId="3C49F63C" w14:textId="77777777" w:rsidR="00DD68F1" w:rsidRDefault="005F3301">
          <w:pPr>
            <w:pStyle w:val="TOC3"/>
            <w:tabs>
              <w:tab w:val="left" w:pos="1680"/>
              <w:tab w:val="right" w:leader="dot" w:pos="8494"/>
            </w:tabs>
            <w:rPr>
              <w:del w:id="81" w:author="Microsoft Word" w:date="2024-02-15T23:04:00Z"/>
              <w:rFonts w:asciiTheme="minorHAnsi" w:eastAsiaTheme="minorEastAsia" w:hAnsiTheme="minorHAnsi" w:cstheme="minorBidi"/>
              <w:noProof/>
              <w:color w:val="auto"/>
              <w:kern w:val="2"/>
              <w:sz w:val="24"/>
              <w:szCs w:val="24"/>
              <w14:ligatures w14:val="standardContextual"/>
            </w:rPr>
          </w:pPr>
          <w:del w:id="82" w:author="Microsoft Word" w:date="2024-02-15T23:04:00Z">
            <w:r>
              <w:fldChar w:fldCharType="begin"/>
            </w:r>
            <w:r>
              <w:delInstrText>HYPERLINK \l "_Toc158930599"</w:delInstrText>
            </w:r>
            <w:r>
              <w:fldChar w:fldCharType="separate"/>
            </w:r>
            <w:r w:rsidR="00DD68F1" w:rsidRPr="00EC4114">
              <w:rPr>
                <w:rStyle w:val="Hyperlink"/>
                <w:noProof/>
                <w14:scene3d>
                  <w14:camera w14:prst="orthographicFront"/>
                  <w14:lightRig w14:rig="threePt" w14:dir="t">
                    <w14:rot w14:lat="0" w14:lon="0" w14:rev="0"/>
                  </w14:lightRig>
                </w14:scene3d>
              </w:rPr>
              <w:delText>4.1.1</w:delText>
            </w:r>
            <w:r w:rsidR="00DD68F1">
              <w:rPr>
                <w:rFonts w:asciiTheme="minorHAnsi" w:eastAsiaTheme="minorEastAsia" w:hAnsiTheme="minorHAnsi" w:cstheme="minorBidi"/>
                <w:noProof/>
                <w:color w:val="auto"/>
                <w:kern w:val="2"/>
                <w:sz w:val="24"/>
                <w:szCs w:val="24"/>
                <w14:ligatures w14:val="standardContextual"/>
              </w:rPr>
              <w:tab/>
            </w:r>
            <w:r w:rsidR="00DD68F1" w:rsidRPr="00EC4114">
              <w:rPr>
                <w:rStyle w:val="Hyperlink"/>
                <w:noProof/>
              </w:rPr>
              <w:delText>Tổng quan về yolo</w:delText>
            </w:r>
            <w:r w:rsidR="00DD68F1">
              <w:rPr>
                <w:noProof/>
                <w:webHidden/>
              </w:rPr>
              <w:tab/>
            </w:r>
            <w:r w:rsidR="00DD68F1">
              <w:rPr>
                <w:noProof/>
                <w:webHidden/>
              </w:rPr>
              <w:fldChar w:fldCharType="begin"/>
            </w:r>
            <w:r w:rsidR="00DD68F1">
              <w:rPr>
                <w:noProof/>
                <w:webHidden/>
              </w:rPr>
              <w:delInstrText xml:space="preserve"> PAGEREF _Toc158930599 \h </w:delInstrText>
            </w:r>
            <w:r w:rsidR="00DD68F1">
              <w:rPr>
                <w:noProof/>
                <w:webHidden/>
              </w:rPr>
            </w:r>
            <w:r w:rsidR="00DD68F1">
              <w:rPr>
                <w:noProof/>
                <w:webHidden/>
              </w:rPr>
              <w:fldChar w:fldCharType="separate"/>
            </w:r>
            <w:r w:rsidR="00DD68F1">
              <w:rPr>
                <w:noProof/>
                <w:webHidden/>
              </w:rPr>
              <w:delText>18</w:delText>
            </w:r>
            <w:r w:rsidR="00DD68F1">
              <w:rPr>
                <w:noProof/>
                <w:webHidden/>
              </w:rPr>
              <w:fldChar w:fldCharType="end"/>
            </w:r>
            <w:r>
              <w:rPr>
                <w:noProof/>
              </w:rPr>
              <w:fldChar w:fldCharType="end"/>
            </w:r>
          </w:del>
        </w:p>
        <w:p w14:paraId="7C782898" w14:textId="77777777" w:rsidR="00DD68F1" w:rsidRDefault="005F3301">
          <w:pPr>
            <w:pStyle w:val="TOC3"/>
            <w:tabs>
              <w:tab w:val="left" w:pos="1680"/>
              <w:tab w:val="right" w:leader="dot" w:pos="8494"/>
            </w:tabs>
            <w:rPr>
              <w:del w:id="83" w:author="Microsoft Word" w:date="2024-02-15T23:04:00Z"/>
              <w:rFonts w:asciiTheme="minorHAnsi" w:eastAsiaTheme="minorEastAsia" w:hAnsiTheme="minorHAnsi" w:cstheme="minorBidi"/>
              <w:noProof/>
              <w:color w:val="auto"/>
              <w:kern w:val="2"/>
              <w:sz w:val="24"/>
              <w:szCs w:val="24"/>
              <w14:ligatures w14:val="standardContextual"/>
            </w:rPr>
          </w:pPr>
          <w:del w:id="84" w:author="Microsoft Word" w:date="2024-02-15T23:04:00Z">
            <w:r>
              <w:fldChar w:fldCharType="begin"/>
            </w:r>
            <w:r>
              <w:delInstrText>HYPERLINK \l "_Toc158930600"</w:delInstrText>
            </w:r>
            <w:r>
              <w:fldChar w:fldCharType="separate"/>
            </w:r>
            <w:r w:rsidR="00DD68F1" w:rsidRPr="00EC4114">
              <w:rPr>
                <w:rStyle w:val="Hyperlink"/>
                <w:noProof/>
                <w14:scene3d>
                  <w14:camera w14:prst="orthographicFront"/>
                  <w14:lightRig w14:rig="threePt" w14:dir="t">
                    <w14:rot w14:lat="0" w14:lon="0" w14:rev="0"/>
                  </w14:lightRig>
                </w14:scene3d>
              </w:rPr>
              <w:delText>4.1.2</w:delText>
            </w:r>
            <w:r w:rsidR="00DD68F1">
              <w:rPr>
                <w:rFonts w:asciiTheme="minorHAnsi" w:eastAsiaTheme="minorEastAsia" w:hAnsiTheme="minorHAnsi" w:cstheme="minorBidi"/>
                <w:noProof/>
                <w:color w:val="auto"/>
                <w:kern w:val="2"/>
                <w:sz w:val="24"/>
                <w:szCs w:val="24"/>
                <w14:ligatures w14:val="standardContextual"/>
              </w:rPr>
              <w:tab/>
            </w:r>
            <w:r w:rsidR="00DD68F1" w:rsidRPr="00EC4114">
              <w:rPr>
                <w:rStyle w:val="Hyperlink"/>
                <w:noProof/>
              </w:rPr>
              <w:delText>Các phiên bản YOLO trước đó</w:delText>
            </w:r>
            <w:r w:rsidR="00DD68F1">
              <w:rPr>
                <w:noProof/>
                <w:webHidden/>
              </w:rPr>
              <w:tab/>
            </w:r>
            <w:r w:rsidR="00DD68F1">
              <w:rPr>
                <w:noProof/>
                <w:webHidden/>
              </w:rPr>
              <w:fldChar w:fldCharType="begin"/>
            </w:r>
            <w:r w:rsidR="00DD68F1">
              <w:rPr>
                <w:noProof/>
                <w:webHidden/>
              </w:rPr>
              <w:delInstrText xml:space="preserve"> PAGEREF _Toc158930600 \h </w:delInstrText>
            </w:r>
            <w:r w:rsidR="00DD68F1">
              <w:rPr>
                <w:noProof/>
                <w:webHidden/>
              </w:rPr>
            </w:r>
            <w:r w:rsidR="00DD68F1">
              <w:rPr>
                <w:noProof/>
                <w:webHidden/>
              </w:rPr>
              <w:fldChar w:fldCharType="separate"/>
            </w:r>
            <w:r w:rsidR="00DD68F1">
              <w:rPr>
                <w:noProof/>
                <w:webHidden/>
              </w:rPr>
              <w:delText>18</w:delText>
            </w:r>
            <w:r w:rsidR="00DD68F1">
              <w:rPr>
                <w:noProof/>
                <w:webHidden/>
              </w:rPr>
              <w:fldChar w:fldCharType="end"/>
            </w:r>
            <w:r>
              <w:rPr>
                <w:noProof/>
              </w:rPr>
              <w:fldChar w:fldCharType="end"/>
            </w:r>
          </w:del>
        </w:p>
        <w:p w14:paraId="28BA5664" w14:textId="77777777" w:rsidR="00DD68F1" w:rsidRDefault="005F3301">
          <w:pPr>
            <w:pStyle w:val="TOC3"/>
            <w:tabs>
              <w:tab w:val="left" w:pos="1680"/>
              <w:tab w:val="right" w:leader="dot" w:pos="8494"/>
            </w:tabs>
            <w:rPr>
              <w:del w:id="85" w:author="Microsoft Word" w:date="2024-02-15T23:04:00Z"/>
              <w:rFonts w:asciiTheme="minorHAnsi" w:eastAsiaTheme="minorEastAsia" w:hAnsiTheme="minorHAnsi" w:cstheme="minorBidi"/>
              <w:noProof/>
              <w:color w:val="auto"/>
              <w:kern w:val="2"/>
              <w:sz w:val="24"/>
              <w:szCs w:val="24"/>
              <w14:ligatures w14:val="standardContextual"/>
            </w:rPr>
          </w:pPr>
          <w:del w:id="86" w:author="Microsoft Word" w:date="2024-02-15T23:04:00Z">
            <w:r>
              <w:fldChar w:fldCharType="begin"/>
            </w:r>
            <w:r>
              <w:delInstrText>HYPERLINK \l "_Toc158930601"</w:delInstrText>
            </w:r>
            <w:r>
              <w:fldChar w:fldCharType="separate"/>
            </w:r>
            <w:r w:rsidR="00DD68F1" w:rsidRPr="00EC4114">
              <w:rPr>
                <w:rStyle w:val="Hyperlink"/>
                <w:noProof/>
                <w14:scene3d>
                  <w14:camera w14:prst="orthographicFront"/>
                  <w14:lightRig w14:rig="threePt" w14:dir="t">
                    <w14:rot w14:lat="0" w14:lon="0" w14:rev="0"/>
                  </w14:lightRig>
                </w14:scene3d>
              </w:rPr>
              <w:delText>4.1.3</w:delText>
            </w:r>
            <w:r w:rsidR="00DD68F1">
              <w:rPr>
                <w:rFonts w:asciiTheme="minorHAnsi" w:eastAsiaTheme="minorEastAsia" w:hAnsiTheme="minorHAnsi" w:cstheme="minorBidi"/>
                <w:noProof/>
                <w:color w:val="auto"/>
                <w:kern w:val="2"/>
                <w:sz w:val="24"/>
                <w:szCs w:val="24"/>
                <w14:ligatures w14:val="standardContextual"/>
              </w:rPr>
              <w:tab/>
            </w:r>
            <w:r w:rsidR="00DD68F1" w:rsidRPr="00EC4114">
              <w:rPr>
                <w:rStyle w:val="Hyperlink"/>
                <w:noProof/>
              </w:rPr>
              <w:delText>Mạng YOLOv8</w:delText>
            </w:r>
            <w:r w:rsidR="00DD68F1">
              <w:rPr>
                <w:noProof/>
                <w:webHidden/>
              </w:rPr>
              <w:tab/>
            </w:r>
            <w:r w:rsidR="00DD68F1">
              <w:rPr>
                <w:noProof/>
                <w:webHidden/>
              </w:rPr>
              <w:fldChar w:fldCharType="begin"/>
            </w:r>
            <w:r w:rsidR="00DD68F1">
              <w:rPr>
                <w:noProof/>
                <w:webHidden/>
              </w:rPr>
              <w:delInstrText xml:space="preserve"> PAGEREF _Toc158930601 \h </w:delInstrText>
            </w:r>
            <w:r w:rsidR="00DD68F1">
              <w:rPr>
                <w:noProof/>
                <w:webHidden/>
              </w:rPr>
            </w:r>
            <w:r w:rsidR="00DD68F1">
              <w:rPr>
                <w:noProof/>
                <w:webHidden/>
              </w:rPr>
              <w:fldChar w:fldCharType="separate"/>
            </w:r>
            <w:r w:rsidR="00DD68F1">
              <w:rPr>
                <w:noProof/>
                <w:webHidden/>
              </w:rPr>
              <w:delText>20</w:delText>
            </w:r>
            <w:r w:rsidR="00DD68F1">
              <w:rPr>
                <w:noProof/>
                <w:webHidden/>
              </w:rPr>
              <w:fldChar w:fldCharType="end"/>
            </w:r>
            <w:r>
              <w:rPr>
                <w:noProof/>
              </w:rPr>
              <w:fldChar w:fldCharType="end"/>
            </w:r>
          </w:del>
        </w:p>
        <w:p w14:paraId="0F9107E2" w14:textId="77777777" w:rsidR="00DD68F1" w:rsidRDefault="005F3301">
          <w:pPr>
            <w:pStyle w:val="TOC2"/>
            <w:tabs>
              <w:tab w:val="left" w:pos="780"/>
              <w:tab w:val="right" w:leader="dot" w:pos="8494"/>
            </w:tabs>
            <w:rPr>
              <w:del w:id="87" w:author="Microsoft Word" w:date="2024-02-15T23:04:00Z"/>
              <w:rFonts w:asciiTheme="minorHAnsi" w:eastAsiaTheme="minorEastAsia" w:hAnsiTheme="minorHAnsi" w:cstheme="minorBidi"/>
              <w:noProof/>
              <w:color w:val="auto"/>
              <w:kern w:val="2"/>
              <w:sz w:val="24"/>
              <w:szCs w:val="24"/>
              <w14:ligatures w14:val="standardContextual"/>
            </w:rPr>
          </w:pPr>
          <w:del w:id="88" w:author="Microsoft Word" w:date="2024-02-15T23:04:00Z">
            <w:r>
              <w:fldChar w:fldCharType="begin"/>
            </w:r>
            <w:r>
              <w:delInstrText>HYPERLINK \l "_Toc158930602"</w:delInstrText>
            </w:r>
            <w:r>
              <w:fldChar w:fldCharType="separate"/>
            </w:r>
            <w:r w:rsidR="00DD68F1" w:rsidRPr="00EC4114">
              <w:rPr>
                <w:rStyle w:val="Hyperlink"/>
                <w:noProof/>
              </w:rPr>
              <w:delText>4.2</w:delText>
            </w:r>
            <w:r w:rsidR="00DD68F1">
              <w:rPr>
                <w:rFonts w:asciiTheme="minorHAnsi" w:eastAsiaTheme="minorEastAsia" w:hAnsiTheme="minorHAnsi" w:cstheme="minorBidi"/>
                <w:noProof/>
                <w:color w:val="auto"/>
                <w:kern w:val="2"/>
                <w:sz w:val="24"/>
                <w:szCs w:val="24"/>
                <w14:ligatures w14:val="standardContextual"/>
              </w:rPr>
              <w:tab/>
            </w:r>
            <w:r w:rsidR="00DD68F1" w:rsidRPr="00EC4114">
              <w:rPr>
                <w:rStyle w:val="Hyperlink"/>
                <w:noProof/>
              </w:rPr>
              <w:delText>Các đặc trưng dựa trên đường bao của hạt phấn</w:delText>
            </w:r>
            <w:r w:rsidR="00DD68F1">
              <w:rPr>
                <w:noProof/>
                <w:webHidden/>
              </w:rPr>
              <w:tab/>
            </w:r>
            <w:r w:rsidR="00DD68F1">
              <w:rPr>
                <w:noProof/>
                <w:webHidden/>
              </w:rPr>
              <w:fldChar w:fldCharType="begin"/>
            </w:r>
            <w:r w:rsidR="00DD68F1">
              <w:rPr>
                <w:noProof/>
                <w:webHidden/>
              </w:rPr>
              <w:delInstrText xml:space="preserve"> PAGEREF _Toc158930602 \h </w:delInstrText>
            </w:r>
            <w:r w:rsidR="00DD68F1">
              <w:rPr>
                <w:noProof/>
                <w:webHidden/>
              </w:rPr>
            </w:r>
            <w:r w:rsidR="00DD68F1">
              <w:rPr>
                <w:noProof/>
                <w:webHidden/>
              </w:rPr>
              <w:fldChar w:fldCharType="separate"/>
            </w:r>
            <w:r w:rsidR="00DD68F1">
              <w:rPr>
                <w:noProof/>
                <w:webHidden/>
              </w:rPr>
              <w:delText>21</w:delText>
            </w:r>
            <w:r w:rsidR="00DD68F1">
              <w:rPr>
                <w:noProof/>
                <w:webHidden/>
              </w:rPr>
              <w:fldChar w:fldCharType="end"/>
            </w:r>
            <w:r>
              <w:rPr>
                <w:noProof/>
              </w:rPr>
              <w:fldChar w:fldCharType="end"/>
            </w:r>
          </w:del>
        </w:p>
        <w:p w14:paraId="49E81C81" w14:textId="77777777" w:rsidR="00DD68F1" w:rsidRDefault="005F3301">
          <w:pPr>
            <w:pStyle w:val="TOC3"/>
            <w:tabs>
              <w:tab w:val="left" w:pos="1680"/>
              <w:tab w:val="right" w:leader="dot" w:pos="8494"/>
            </w:tabs>
            <w:rPr>
              <w:del w:id="89" w:author="Microsoft Word" w:date="2024-02-15T23:04:00Z"/>
              <w:rFonts w:asciiTheme="minorHAnsi" w:eastAsiaTheme="minorEastAsia" w:hAnsiTheme="minorHAnsi" w:cstheme="minorBidi"/>
              <w:noProof/>
              <w:color w:val="auto"/>
              <w:kern w:val="2"/>
              <w:sz w:val="24"/>
              <w:szCs w:val="24"/>
              <w14:ligatures w14:val="standardContextual"/>
            </w:rPr>
          </w:pPr>
          <w:del w:id="90" w:author="Microsoft Word" w:date="2024-02-15T23:04:00Z">
            <w:r>
              <w:fldChar w:fldCharType="begin"/>
            </w:r>
            <w:r>
              <w:delInstrText>HYPERLINK \l "_Toc158930603"</w:delInstrText>
            </w:r>
            <w:r>
              <w:fldChar w:fldCharType="separate"/>
            </w:r>
            <w:r w:rsidR="00DD68F1" w:rsidRPr="00EC4114">
              <w:rPr>
                <w:rStyle w:val="Hyperlink"/>
                <w:noProof/>
                <w14:scene3d>
                  <w14:camera w14:prst="orthographicFront"/>
                  <w14:lightRig w14:rig="threePt" w14:dir="t">
                    <w14:rot w14:lat="0" w14:lon="0" w14:rev="0"/>
                  </w14:lightRig>
                </w14:scene3d>
              </w:rPr>
              <w:delText>4.2.1</w:delText>
            </w:r>
            <w:r w:rsidR="00DD68F1">
              <w:rPr>
                <w:rFonts w:asciiTheme="minorHAnsi" w:eastAsiaTheme="minorEastAsia" w:hAnsiTheme="minorHAnsi" w:cstheme="minorBidi"/>
                <w:noProof/>
                <w:color w:val="auto"/>
                <w:kern w:val="2"/>
                <w:sz w:val="24"/>
                <w:szCs w:val="24"/>
                <w14:ligatures w14:val="standardContextual"/>
              </w:rPr>
              <w:tab/>
            </w:r>
            <w:r w:rsidR="00DD68F1" w:rsidRPr="00EC4114">
              <w:rPr>
                <w:rStyle w:val="Hyperlink"/>
                <w:noProof/>
              </w:rPr>
              <w:delText>Trích xuất các đặc trưng</w:delText>
            </w:r>
            <w:r w:rsidR="00DD68F1">
              <w:rPr>
                <w:noProof/>
                <w:webHidden/>
              </w:rPr>
              <w:tab/>
            </w:r>
            <w:r w:rsidR="00DD68F1">
              <w:rPr>
                <w:noProof/>
                <w:webHidden/>
              </w:rPr>
              <w:fldChar w:fldCharType="begin"/>
            </w:r>
            <w:r w:rsidR="00DD68F1">
              <w:rPr>
                <w:noProof/>
                <w:webHidden/>
              </w:rPr>
              <w:delInstrText xml:space="preserve"> PAGEREF _Toc158930603 \h </w:delInstrText>
            </w:r>
            <w:r w:rsidR="00DD68F1">
              <w:rPr>
                <w:noProof/>
                <w:webHidden/>
              </w:rPr>
            </w:r>
            <w:r w:rsidR="00DD68F1">
              <w:rPr>
                <w:noProof/>
                <w:webHidden/>
              </w:rPr>
              <w:fldChar w:fldCharType="separate"/>
            </w:r>
            <w:r w:rsidR="00DD68F1">
              <w:rPr>
                <w:noProof/>
                <w:webHidden/>
              </w:rPr>
              <w:delText>21</w:delText>
            </w:r>
            <w:r w:rsidR="00DD68F1">
              <w:rPr>
                <w:noProof/>
                <w:webHidden/>
              </w:rPr>
              <w:fldChar w:fldCharType="end"/>
            </w:r>
            <w:r>
              <w:rPr>
                <w:noProof/>
              </w:rPr>
              <w:fldChar w:fldCharType="end"/>
            </w:r>
          </w:del>
        </w:p>
        <w:p w14:paraId="689A4B91" w14:textId="77777777" w:rsidR="00DD68F1" w:rsidRDefault="005F3301">
          <w:pPr>
            <w:pStyle w:val="TOC2"/>
            <w:tabs>
              <w:tab w:val="left" w:pos="780"/>
              <w:tab w:val="right" w:leader="dot" w:pos="8494"/>
            </w:tabs>
            <w:rPr>
              <w:del w:id="91" w:author="Microsoft Word" w:date="2024-02-15T23:04:00Z"/>
              <w:rFonts w:asciiTheme="minorHAnsi" w:eastAsiaTheme="minorEastAsia" w:hAnsiTheme="minorHAnsi" w:cstheme="minorBidi"/>
              <w:noProof/>
              <w:color w:val="auto"/>
              <w:kern w:val="2"/>
              <w:sz w:val="24"/>
              <w:szCs w:val="24"/>
              <w14:ligatures w14:val="standardContextual"/>
            </w:rPr>
          </w:pPr>
          <w:del w:id="92" w:author="Microsoft Word" w:date="2024-02-15T23:04:00Z">
            <w:r>
              <w:fldChar w:fldCharType="begin"/>
            </w:r>
            <w:r>
              <w:delInstrText>HYPERLINK \l "_Toc158930604"</w:delInstrText>
            </w:r>
            <w:r>
              <w:fldChar w:fldCharType="separate"/>
            </w:r>
            <w:r w:rsidR="00DD68F1" w:rsidRPr="00EC4114">
              <w:rPr>
                <w:rStyle w:val="Hyperlink"/>
                <w:noProof/>
              </w:rPr>
              <w:delText>4.3</w:delText>
            </w:r>
            <w:r w:rsidR="00DD68F1">
              <w:rPr>
                <w:rFonts w:asciiTheme="minorHAnsi" w:eastAsiaTheme="minorEastAsia" w:hAnsiTheme="minorHAnsi" w:cstheme="minorBidi"/>
                <w:noProof/>
                <w:color w:val="auto"/>
                <w:kern w:val="2"/>
                <w:sz w:val="24"/>
                <w:szCs w:val="24"/>
                <w14:ligatures w14:val="standardContextual"/>
              </w:rPr>
              <w:tab/>
            </w:r>
            <w:r w:rsidR="00DD68F1" w:rsidRPr="00EC4114">
              <w:rPr>
                <w:rStyle w:val="Hyperlink"/>
                <w:noProof/>
              </w:rPr>
              <w:delText>Kiến trúc mạng nơ ron đề xuất</w:delText>
            </w:r>
            <w:r w:rsidR="00DD68F1">
              <w:rPr>
                <w:noProof/>
                <w:webHidden/>
              </w:rPr>
              <w:tab/>
            </w:r>
            <w:r w:rsidR="00DD68F1">
              <w:rPr>
                <w:noProof/>
                <w:webHidden/>
              </w:rPr>
              <w:fldChar w:fldCharType="begin"/>
            </w:r>
            <w:r w:rsidR="00DD68F1">
              <w:rPr>
                <w:noProof/>
                <w:webHidden/>
              </w:rPr>
              <w:delInstrText xml:space="preserve"> PAGEREF _Toc158930604 \h </w:delInstrText>
            </w:r>
            <w:r w:rsidR="00DD68F1">
              <w:rPr>
                <w:noProof/>
                <w:webHidden/>
              </w:rPr>
            </w:r>
            <w:r w:rsidR="00DD68F1">
              <w:rPr>
                <w:noProof/>
                <w:webHidden/>
              </w:rPr>
              <w:fldChar w:fldCharType="separate"/>
            </w:r>
            <w:r w:rsidR="00DD68F1">
              <w:rPr>
                <w:noProof/>
                <w:webHidden/>
              </w:rPr>
              <w:delText>23</w:delText>
            </w:r>
            <w:r w:rsidR="00DD68F1">
              <w:rPr>
                <w:noProof/>
                <w:webHidden/>
              </w:rPr>
              <w:fldChar w:fldCharType="end"/>
            </w:r>
            <w:r>
              <w:rPr>
                <w:noProof/>
              </w:rPr>
              <w:fldChar w:fldCharType="end"/>
            </w:r>
          </w:del>
        </w:p>
        <w:p w14:paraId="0251D731" w14:textId="77777777" w:rsidR="00DD68F1" w:rsidRDefault="005F3301">
          <w:pPr>
            <w:pStyle w:val="TOC2"/>
            <w:tabs>
              <w:tab w:val="left" w:pos="780"/>
              <w:tab w:val="right" w:leader="dot" w:pos="8494"/>
            </w:tabs>
            <w:rPr>
              <w:del w:id="93" w:author="Microsoft Word" w:date="2024-02-15T23:04:00Z"/>
              <w:rFonts w:asciiTheme="minorHAnsi" w:eastAsiaTheme="minorEastAsia" w:hAnsiTheme="minorHAnsi" w:cstheme="minorBidi"/>
              <w:noProof/>
              <w:color w:val="auto"/>
              <w:kern w:val="2"/>
              <w:sz w:val="24"/>
              <w:szCs w:val="24"/>
              <w14:ligatures w14:val="standardContextual"/>
            </w:rPr>
          </w:pPr>
          <w:del w:id="94" w:author="Microsoft Word" w:date="2024-02-15T23:04:00Z">
            <w:r>
              <w:fldChar w:fldCharType="begin"/>
            </w:r>
            <w:r>
              <w:delInstrText>HYPERLINK \l "_Toc158930605"</w:delInstrText>
            </w:r>
            <w:r>
              <w:fldChar w:fldCharType="separate"/>
            </w:r>
            <w:r w:rsidR="00DD68F1" w:rsidRPr="00EC4114">
              <w:rPr>
                <w:rStyle w:val="Hyperlink"/>
                <w:noProof/>
              </w:rPr>
              <w:delText>4.4</w:delText>
            </w:r>
            <w:r w:rsidR="00DD68F1">
              <w:rPr>
                <w:rFonts w:asciiTheme="minorHAnsi" w:eastAsiaTheme="minorEastAsia" w:hAnsiTheme="minorHAnsi" w:cstheme="minorBidi"/>
                <w:noProof/>
                <w:color w:val="auto"/>
                <w:kern w:val="2"/>
                <w:sz w:val="24"/>
                <w:szCs w:val="24"/>
                <w14:ligatures w14:val="standardContextual"/>
              </w:rPr>
              <w:tab/>
            </w:r>
            <w:r w:rsidR="00DD68F1" w:rsidRPr="00EC4114">
              <w:rPr>
                <w:rStyle w:val="Hyperlink"/>
                <w:noProof/>
              </w:rPr>
              <w:delText>Thang đo độ chính xác</w:delText>
            </w:r>
            <w:r w:rsidR="00DD68F1">
              <w:rPr>
                <w:noProof/>
                <w:webHidden/>
              </w:rPr>
              <w:tab/>
            </w:r>
            <w:r w:rsidR="00DD68F1">
              <w:rPr>
                <w:noProof/>
                <w:webHidden/>
              </w:rPr>
              <w:fldChar w:fldCharType="begin"/>
            </w:r>
            <w:r w:rsidR="00DD68F1">
              <w:rPr>
                <w:noProof/>
                <w:webHidden/>
              </w:rPr>
              <w:delInstrText xml:space="preserve"> PAGEREF _Toc158930605 \h </w:delInstrText>
            </w:r>
            <w:r w:rsidR="00DD68F1">
              <w:rPr>
                <w:noProof/>
                <w:webHidden/>
              </w:rPr>
            </w:r>
            <w:r w:rsidR="00DD68F1">
              <w:rPr>
                <w:noProof/>
                <w:webHidden/>
              </w:rPr>
              <w:fldChar w:fldCharType="separate"/>
            </w:r>
            <w:r w:rsidR="00DD68F1">
              <w:rPr>
                <w:noProof/>
                <w:webHidden/>
              </w:rPr>
              <w:delText>26</w:delText>
            </w:r>
            <w:r w:rsidR="00DD68F1">
              <w:rPr>
                <w:noProof/>
                <w:webHidden/>
              </w:rPr>
              <w:fldChar w:fldCharType="end"/>
            </w:r>
            <w:r>
              <w:rPr>
                <w:noProof/>
              </w:rPr>
              <w:fldChar w:fldCharType="end"/>
            </w:r>
          </w:del>
        </w:p>
        <w:p w14:paraId="18B91A4A" w14:textId="77777777" w:rsidR="00DD68F1" w:rsidRDefault="005F3301">
          <w:pPr>
            <w:pStyle w:val="TOC1"/>
            <w:tabs>
              <w:tab w:val="right" w:leader="dot" w:pos="8494"/>
            </w:tabs>
            <w:rPr>
              <w:del w:id="95" w:author="Microsoft Word" w:date="2024-02-15T23:04:00Z"/>
              <w:rFonts w:asciiTheme="minorHAnsi" w:eastAsiaTheme="minorEastAsia" w:hAnsiTheme="minorHAnsi" w:cstheme="minorBidi"/>
              <w:b w:val="0"/>
              <w:noProof/>
              <w:color w:val="auto"/>
              <w:kern w:val="2"/>
              <w:sz w:val="24"/>
              <w:szCs w:val="24"/>
              <w14:ligatures w14:val="standardContextual"/>
            </w:rPr>
          </w:pPr>
          <w:del w:id="96" w:author="Microsoft Word" w:date="2024-02-15T23:04:00Z">
            <w:r w:rsidRPr="007A6EC1">
              <w:rPr>
                <w:b w:val="0"/>
              </w:rPr>
              <w:fldChar w:fldCharType="begin"/>
            </w:r>
            <w:r>
              <w:delInstrText>HYPERLINK \l "_Toc158930606"</w:delInstrText>
            </w:r>
            <w:r>
              <w:rPr>
                <w:b w:val="0"/>
                <w:rPrChange w:id="97" w:author="Microsoft Word" w:date="2024-02-16T00:47:00Z">
                  <w:rPr>
                    <w:b w:val="0"/>
                    <w:noProof/>
                  </w:rPr>
                </w:rPrChange>
              </w:rPr>
              <w:fldChar w:fldCharType="separate"/>
            </w:r>
            <w:r w:rsidR="00DD68F1" w:rsidRPr="00EC4114">
              <w:rPr>
                <w:rStyle w:val="Hyperlink"/>
                <w:noProof/>
              </w:rPr>
              <w:delText>CHƯƠNG 5. THỰC NGHIỆM VÀ KẾT QUẢ</w:delText>
            </w:r>
            <w:r w:rsidR="00DD68F1">
              <w:rPr>
                <w:noProof/>
                <w:webHidden/>
              </w:rPr>
              <w:tab/>
            </w:r>
            <w:r w:rsidR="00DD68F1">
              <w:rPr>
                <w:b w:val="0"/>
                <w:webHidden/>
                <w:rPrChange w:id="98" w:author="Microsoft Word" w:date="2024-02-16T00:47:00Z">
                  <w:rPr>
                    <w:b w:val="0"/>
                    <w:noProof/>
                    <w:webHidden/>
                  </w:rPr>
                </w:rPrChange>
              </w:rPr>
              <w:fldChar w:fldCharType="begin"/>
            </w:r>
            <w:r w:rsidR="00DD68F1">
              <w:rPr>
                <w:noProof/>
                <w:webHidden/>
              </w:rPr>
              <w:delInstrText xml:space="preserve"> PAGEREF _Toc158930606 \h </w:delInstrText>
            </w:r>
            <w:r w:rsidR="00DD68F1">
              <w:rPr>
                <w:webHidden/>
                <w:rPrChange w:id="99" w:author="Microsoft Word" w:date="2024-02-16T00:47:00Z">
                  <w:rPr>
                    <w:webHidden/>
                  </w:rPr>
                </w:rPrChange>
              </w:rPr>
            </w:r>
            <w:r w:rsidR="00DD68F1">
              <w:rPr>
                <w:b w:val="0"/>
                <w:webHidden/>
                <w:rPrChange w:id="100" w:author="Microsoft Word" w:date="2024-02-16T00:47:00Z">
                  <w:rPr>
                    <w:b w:val="0"/>
                    <w:noProof/>
                    <w:webHidden/>
                  </w:rPr>
                </w:rPrChange>
              </w:rPr>
              <w:fldChar w:fldCharType="separate"/>
            </w:r>
            <w:r w:rsidR="00DD68F1">
              <w:rPr>
                <w:noProof/>
                <w:webHidden/>
              </w:rPr>
              <w:delText>27</w:delText>
            </w:r>
            <w:r w:rsidR="00DD68F1">
              <w:rPr>
                <w:b w:val="0"/>
                <w:webHidden/>
                <w:rPrChange w:id="101" w:author="Microsoft Word" w:date="2024-02-16T00:47:00Z">
                  <w:rPr>
                    <w:b w:val="0"/>
                    <w:noProof/>
                    <w:webHidden/>
                  </w:rPr>
                </w:rPrChange>
              </w:rPr>
              <w:fldChar w:fldCharType="end"/>
            </w:r>
            <w:r>
              <w:rPr>
                <w:b w:val="0"/>
                <w:rPrChange w:id="102" w:author="Microsoft Word" w:date="2024-02-16T00:47:00Z">
                  <w:rPr>
                    <w:b w:val="0"/>
                    <w:noProof/>
                  </w:rPr>
                </w:rPrChange>
              </w:rPr>
              <w:fldChar w:fldCharType="end"/>
            </w:r>
          </w:del>
        </w:p>
        <w:p w14:paraId="1032582A" w14:textId="77777777" w:rsidR="00DD68F1" w:rsidRDefault="005F3301">
          <w:pPr>
            <w:pStyle w:val="TOC2"/>
            <w:tabs>
              <w:tab w:val="left" w:pos="780"/>
              <w:tab w:val="right" w:leader="dot" w:pos="8494"/>
            </w:tabs>
            <w:rPr>
              <w:del w:id="103" w:author="Microsoft Word" w:date="2024-02-15T23:04:00Z"/>
              <w:rFonts w:asciiTheme="minorHAnsi" w:eastAsiaTheme="minorEastAsia" w:hAnsiTheme="minorHAnsi" w:cstheme="minorBidi"/>
              <w:noProof/>
              <w:color w:val="auto"/>
              <w:kern w:val="2"/>
              <w:sz w:val="24"/>
              <w:szCs w:val="24"/>
              <w14:ligatures w14:val="standardContextual"/>
            </w:rPr>
          </w:pPr>
          <w:del w:id="104" w:author="Microsoft Word" w:date="2024-02-15T23:04:00Z">
            <w:r>
              <w:fldChar w:fldCharType="begin"/>
            </w:r>
            <w:r>
              <w:delInstrText>HYPERLINK \l "_Toc158930607"</w:delInstrText>
            </w:r>
            <w:r>
              <w:fldChar w:fldCharType="separate"/>
            </w:r>
            <w:r w:rsidR="00DD68F1" w:rsidRPr="00EC4114">
              <w:rPr>
                <w:rStyle w:val="Hyperlink"/>
                <w:noProof/>
              </w:rPr>
              <w:delText>5.1</w:delText>
            </w:r>
            <w:r w:rsidR="00DD68F1">
              <w:rPr>
                <w:rFonts w:asciiTheme="minorHAnsi" w:eastAsiaTheme="minorEastAsia" w:hAnsiTheme="minorHAnsi" w:cstheme="minorBidi"/>
                <w:noProof/>
                <w:color w:val="auto"/>
                <w:kern w:val="2"/>
                <w:sz w:val="24"/>
                <w:szCs w:val="24"/>
                <w14:ligatures w14:val="standardContextual"/>
              </w:rPr>
              <w:tab/>
            </w:r>
            <w:r w:rsidR="00DD68F1" w:rsidRPr="00EC4114">
              <w:rPr>
                <w:rStyle w:val="Hyperlink"/>
                <w:noProof/>
              </w:rPr>
              <w:delText>Cơ sở dữ liệu</w:delText>
            </w:r>
            <w:r w:rsidR="00DD68F1">
              <w:rPr>
                <w:noProof/>
                <w:webHidden/>
              </w:rPr>
              <w:tab/>
            </w:r>
            <w:r w:rsidR="00DD68F1">
              <w:rPr>
                <w:noProof/>
                <w:webHidden/>
              </w:rPr>
              <w:fldChar w:fldCharType="begin"/>
            </w:r>
            <w:r w:rsidR="00DD68F1">
              <w:rPr>
                <w:noProof/>
                <w:webHidden/>
              </w:rPr>
              <w:delInstrText xml:space="preserve"> PAGEREF _Toc158930607 \h </w:delInstrText>
            </w:r>
            <w:r w:rsidR="00DD68F1">
              <w:rPr>
                <w:noProof/>
                <w:webHidden/>
              </w:rPr>
            </w:r>
            <w:r w:rsidR="00DD68F1">
              <w:rPr>
                <w:noProof/>
                <w:webHidden/>
              </w:rPr>
              <w:fldChar w:fldCharType="separate"/>
            </w:r>
            <w:r w:rsidR="00DD68F1">
              <w:rPr>
                <w:noProof/>
                <w:webHidden/>
              </w:rPr>
              <w:delText>27</w:delText>
            </w:r>
            <w:r w:rsidR="00DD68F1">
              <w:rPr>
                <w:noProof/>
                <w:webHidden/>
              </w:rPr>
              <w:fldChar w:fldCharType="end"/>
            </w:r>
            <w:r>
              <w:rPr>
                <w:noProof/>
              </w:rPr>
              <w:fldChar w:fldCharType="end"/>
            </w:r>
          </w:del>
        </w:p>
        <w:p w14:paraId="766CEE1D" w14:textId="77777777" w:rsidR="00DD68F1" w:rsidRDefault="005F3301">
          <w:pPr>
            <w:pStyle w:val="TOC2"/>
            <w:tabs>
              <w:tab w:val="left" w:pos="780"/>
              <w:tab w:val="right" w:leader="dot" w:pos="8494"/>
            </w:tabs>
            <w:rPr>
              <w:del w:id="105" w:author="Microsoft Word" w:date="2024-02-15T23:04:00Z"/>
              <w:rFonts w:asciiTheme="minorHAnsi" w:eastAsiaTheme="minorEastAsia" w:hAnsiTheme="minorHAnsi" w:cstheme="minorBidi"/>
              <w:noProof/>
              <w:color w:val="auto"/>
              <w:kern w:val="2"/>
              <w:sz w:val="24"/>
              <w:szCs w:val="24"/>
              <w14:ligatures w14:val="standardContextual"/>
            </w:rPr>
          </w:pPr>
          <w:del w:id="106" w:author="Microsoft Word" w:date="2024-02-15T23:04:00Z">
            <w:r>
              <w:fldChar w:fldCharType="begin"/>
            </w:r>
            <w:r>
              <w:delInstrText>HYPERLINK \l "_Toc158930608"</w:delInstrText>
            </w:r>
            <w:r>
              <w:fldChar w:fldCharType="separate"/>
            </w:r>
            <w:r w:rsidR="00DD68F1" w:rsidRPr="00EC4114">
              <w:rPr>
                <w:rStyle w:val="Hyperlink"/>
                <w:noProof/>
              </w:rPr>
              <w:delText>5.2</w:delText>
            </w:r>
            <w:r w:rsidR="00DD68F1">
              <w:rPr>
                <w:rFonts w:asciiTheme="minorHAnsi" w:eastAsiaTheme="minorEastAsia" w:hAnsiTheme="minorHAnsi" w:cstheme="minorBidi"/>
                <w:noProof/>
                <w:color w:val="auto"/>
                <w:kern w:val="2"/>
                <w:sz w:val="24"/>
                <w:szCs w:val="24"/>
                <w14:ligatures w14:val="standardContextual"/>
              </w:rPr>
              <w:tab/>
            </w:r>
            <w:r w:rsidR="00DD68F1" w:rsidRPr="00EC4114">
              <w:rPr>
                <w:rStyle w:val="Hyperlink"/>
                <w:noProof/>
              </w:rPr>
              <w:delText>Kết quả</w:delText>
            </w:r>
            <w:r w:rsidR="00DD68F1">
              <w:rPr>
                <w:noProof/>
                <w:webHidden/>
              </w:rPr>
              <w:tab/>
            </w:r>
            <w:r w:rsidR="00DD68F1">
              <w:rPr>
                <w:noProof/>
                <w:webHidden/>
              </w:rPr>
              <w:fldChar w:fldCharType="begin"/>
            </w:r>
            <w:r w:rsidR="00DD68F1">
              <w:rPr>
                <w:noProof/>
                <w:webHidden/>
              </w:rPr>
              <w:delInstrText xml:space="preserve"> PAGEREF _Toc158930608 \h </w:delInstrText>
            </w:r>
            <w:r w:rsidR="00DD68F1">
              <w:rPr>
                <w:noProof/>
                <w:webHidden/>
              </w:rPr>
            </w:r>
            <w:r w:rsidR="00DD68F1">
              <w:rPr>
                <w:noProof/>
                <w:webHidden/>
              </w:rPr>
              <w:fldChar w:fldCharType="separate"/>
            </w:r>
            <w:r w:rsidR="00DD68F1">
              <w:rPr>
                <w:noProof/>
                <w:webHidden/>
              </w:rPr>
              <w:delText>28</w:delText>
            </w:r>
            <w:r w:rsidR="00DD68F1">
              <w:rPr>
                <w:noProof/>
                <w:webHidden/>
              </w:rPr>
              <w:fldChar w:fldCharType="end"/>
            </w:r>
            <w:r>
              <w:rPr>
                <w:noProof/>
              </w:rPr>
              <w:fldChar w:fldCharType="end"/>
            </w:r>
          </w:del>
        </w:p>
        <w:p w14:paraId="4BF7CAD7" w14:textId="77777777" w:rsidR="00DD68F1" w:rsidRDefault="005F3301">
          <w:pPr>
            <w:pStyle w:val="TOC3"/>
            <w:tabs>
              <w:tab w:val="left" w:pos="1680"/>
              <w:tab w:val="right" w:leader="dot" w:pos="8494"/>
            </w:tabs>
            <w:rPr>
              <w:del w:id="107" w:author="Microsoft Word" w:date="2024-02-15T23:04:00Z"/>
              <w:rFonts w:asciiTheme="minorHAnsi" w:eastAsiaTheme="minorEastAsia" w:hAnsiTheme="minorHAnsi" w:cstheme="minorBidi"/>
              <w:noProof/>
              <w:color w:val="auto"/>
              <w:kern w:val="2"/>
              <w:sz w:val="24"/>
              <w:szCs w:val="24"/>
              <w14:ligatures w14:val="standardContextual"/>
            </w:rPr>
          </w:pPr>
          <w:del w:id="108" w:author="Microsoft Word" w:date="2024-02-15T23:04:00Z">
            <w:r>
              <w:fldChar w:fldCharType="begin"/>
            </w:r>
            <w:r>
              <w:delInstrText>HYPERLINK \l "_Toc158930609"</w:delInstrText>
            </w:r>
            <w:r>
              <w:fldChar w:fldCharType="separate"/>
            </w:r>
            <w:r w:rsidR="00DD68F1" w:rsidRPr="00EC4114">
              <w:rPr>
                <w:rStyle w:val="Hyperlink"/>
                <w:noProof/>
                <w14:scene3d>
                  <w14:camera w14:prst="orthographicFront"/>
                  <w14:lightRig w14:rig="threePt" w14:dir="t">
                    <w14:rot w14:lat="0" w14:lon="0" w14:rev="0"/>
                  </w14:lightRig>
                </w14:scene3d>
              </w:rPr>
              <w:delText>5.2.1</w:delText>
            </w:r>
            <w:r w:rsidR="00DD68F1">
              <w:rPr>
                <w:rFonts w:asciiTheme="minorHAnsi" w:eastAsiaTheme="minorEastAsia" w:hAnsiTheme="minorHAnsi" w:cstheme="minorBidi"/>
                <w:noProof/>
                <w:color w:val="auto"/>
                <w:kern w:val="2"/>
                <w:sz w:val="24"/>
                <w:szCs w:val="24"/>
                <w14:ligatures w14:val="standardContextual"/>
              </w:rPr>
              <w:tab/>
            </w:r>
            <w:r w:rsidR="00DD68F1" w:rsidRPr="00EC4114">
              <w:rPr>
                <w:rStyle w:val="Hyperlink"/>
                <w:noProof/>
              </w:rPr>
              <w:delText>Phân đoạn phấn hoa bằng YOLOv8</w:delText>
            </w:r>
            <w:r w:rsidR="00DD68F1">
              <w:rPr>
                <w:noProof/>
                <w:webHidden/>
              </w:rPr>
              <w:tab/>
            </w:r>
            <w:r w:rsidR="00DD68F1">
              <w:rPr>
                <w:noProof/>
                <w:webHidden/>
              </w:rPr>
              <w:fldChar w:fldCharType="begin"/>
            </w:r>
            <w:r w:rsidR="00DD68F1">
              <w:rPr>
                <w:noProof/>
                <w:webHidden/>
              </w:rPr>
              <w:delInstrText xml:space="preserve"> PAGEREF _Toc158930609 \h </w:delInstrText>
            </w:r>
            <w:r w:rsidR="00DD68F1">
              <w:rPr>
                <w:noProof/>
                <w:webHidden/>
              </w:rPr>
            </w:r>
            <w:r w:rsidR="00DD68F1">
              <w:rPr>
                <w:noProof/>
                <w:webHidden/>
              </w:rPr>
              <w:fldChar w:fldCharType="separate"/>
            </w:r>
            <w:r w:rsidR="00DD68F1">
              <w:rPr>
                <w:noProof/>
                <w:webHidden/>
              </w:rPr>
              <w:delText>29</w:delText>
            </w:r>
            <w:r w:rsidR="00DD68F1">
              <w:rPr>
                <w:noProof/>
                <w:webHidden/>
              </w:rPr>
              <w:fldChar w:fldCharType="end"/>
            </w:r>
            <w:r>
              <w:rPr>
                <w:noProof/>
              </w:rPr>
              <w:fldChar w:fldCharType="end"/>
            </w:r>
          </w:del>
        </w:p>
        <w:p w14:paraId="7C2D8121" w14:textId="77777777" w:rsidR="00DD68F1" w:rsidRDefault="005F3301">
          <w:pPr>
            <w:pStyle w:val="TOC3"/>
            <w:tabs>
              <w:tab w:val="left" w:pos="1680"/>
              <w:tab w:val="right" w:leader="dot" w:pos="8494"/>
            </w:tabs>
            <w:rPr>
              <w:del w:id="109" w:author="Microsoft Word" w:date="2024-02-15T23:04:00Z"/>
              <w:rFonts w:asciiTheme="minorHAnsi" w:eastAsiaTheme="minorEastAsia" w:hAnsiTheme="minorHAnsi" w:cstheme="minorBidi"/>
              <w:noProof/>
              <w:color w:val="auto"/>
              <w:kern w:val="2"/>
              <w:sz w:val="24"/>
              <w:szCs w:val="24"/>
              <w14:ligatures w14:val="standardContextual"/>
            </w:rPr>
          </w:pPr>
          <w:del w:id="110" w:author="Microsoft Word" w:date="2024-02-15T23:04:00Z">
            <w:r>
              <w:fldChar w:fldCharType="begin"/>
            </w:r>
            <w:r>
              <w:delInstrText>HYPERLINK \l "_Toc158930610"</w:delInstrText>
            </w:r>
            <w:r>
              <w:fldChar w:fldCharType="separate"/>
            </w:r>
            <w:r w:rsidR="00DD68F1" w:rsidRPr="00EC4114">
              <w:rPr>
                <w:rStyle w:val="Hyperlink"/>
                <w:noProof/>
                <w14:scene3d>
                  <w14:camera w14:prst="orthographicFront"/>
                  <w14:lightRig w14:rig="threePt" w14:dir="t">
                    <w14:rot w14:lat="0" w14:lon="0" w14:rev="0"/>
                  </w14:lightRig>
                </w14:scene3d>
              </w:rPr>
              <w:delText>5.2.2</w:delText>
            </w:r>
            <w:r w:rsidR="00DD68F1">
              <w:rPr>
                <w:rFonts w:asciiTheme="minorHAnsi" w:eastAsiaTheme="minorEastAsia" w:hAnsiTheme="minorHAnsi" w:cstheme="minorBidi"/>
                <w:noProof/>
                <w:color w:val="auto"/>
                <w:kern w:val="2"/>
                <w:sz w:val="24"/>
                <w:szCs w:val="24"/>
                <w14:ligatures w14:val="standardContextual"/>
              </w:rPr>
              <w:tab/>
            </w:r>
            <w:r w:rsidR="00DD68F1" w:rsidRPr="00EC4114">
              <w:rPr>
                <w:rStyle w:val="Hyperlink"/>
                <w:noProof/>
              </w:rPr>
              <w:delText>Phân loại dựa trên các đặc trưng của đường bao</w:delText>
            </w:r>
            <w:r w:rsidR="00DD68F1">
              <w:rPr>
                <w:noProof/>
                <w:webHidden/>
              </w:rPr>
              <w:tab/>
            </w:r>
            <w:r w:rsidR="00DD68F1">
              <w:rPr>
                <w:noProof/>
                <w:webHidden/>
              </w:rPr>
              <w:fldChar w:fldCharType="begin"/>
            </w:r>
            <w:r w:rsidR="00DD68F1">
              <w:rPr>
                <w:noProof/>
                <w:webHidden/>
              </w:rPr>
              <w:delInstrText xml:space="preserve"> PAGEREF _Toc158930610 \h </w:delInstrText>
            </w:r>
            <w:r w:rsidR="00DD68F1">
              <w:rPr>
                <w:noProof/>
                <w:webHidden/>
              </w:rPr>
            </w:r>
            <w:r w:rsidR="00DD68F1">
              <w:rPr>
                <w:noProof/>
                <w:webHidden/>
              </w:rPr>
              <w:fldChar w:fldCharType="separate"/>
            </w:r>
            <w:r w:rsidR="00DD68F1">
              <w:rPr>
                <w:noProof/>
                <w:webHidden/>
              </w:rPr>
              <w:delText>30</w:delText>
            </w:r>
            <w:r w:rsidR="00DD68F1">
              <w:rPr>
                <w:noProof/>
                <w:webHidden/>
              </w:rPr>
              <w:fldChar w:fldCharType="end"/>
            </w:r>
            <w:r>
              <w:rPr>
                <w:noProof/>
              </w:rPr>
              <w:fldChar w:fldCharType="end"/>
            </w:r>
          </w:del>
        </w:p>
        <w:p w14:paraId="78BFC5D2" w14:textId="77777777" w:rsidR="00DD68F1" w:rsidRDefault="005F3301">
          <w:pPr>
            <w:pStyle w:val="TOC3"/>
            <w:tabs>
              <w:tab w:val="left" w:pos="1680"/>
              <w:tab w:val="right" w:leader="dot" w:pos="8494"/>
            </w:tabs>
            <w:rPr>
              <w:del w:id="111" w:author="Microsoft Word" w:date="2024-02-15T23:04:00Z"/>
              <w:rFonts w:asciiTheme="minorHAnsi" w:eastAsiaTheme="minorEastAsia" w:hAnsiTheme="minorHAnsi" w:cstheme="minorBidi"/>
              <w:noProof/>
              <w:color w:val="auto"/>
              <w:kern w:val="2"/>
              <w:sz w:val="24"/>
              <w:szCs w:val="24"/>
              <w14:ligatures w14:val="standardContextual"/>
            </w:rPr>
          </w:pPr>
          <w:del w:id="112" w:author="Microsoft Word" w:date="2024-02-15T23:04:00Z">
            <w:r>
              <w:fldChar w:fldCharType="begin"/>
            </w:r>
            <w:r>
              <w:delInstrText>HYPERLINK \l "_Toc158930611"</w:delInstrText>
            </w:r>
            <w:r>
              <w:fldChar w:fldCharType="separate"/>
            </w:r>
            <w:r w:rsidR="00DD68F1" w:rsidRPr="00EC4114">
              <w:rPr>
                <w:rStyle w:val="Hyperlink"/>
                <w:noProof/>
                <w14:scene3d>
                  <w14:camera w14:prst="orthographicFront"/>
                  <w14:lightRig w14:rig="threePt" w14:dir="t">
                    <w14:rot w14:lat="0" w14:lon="0" w14:rev="0"/>
                  </w14:lightRig>
                </w14:scene3d>
              </w:rPr>
              <w:delText>5.2.3</w:delText>
            </w:r>
            <w:r w:rsidR="00DD68F1">
              <w:rPr>
                <w:rFonts w:asciiTheme="minorHAnsi" w:eastAsiaTheme="minorEastAsia" w:hAnsiTheme="minorHAnsi" w:cstheme="minorBidi"/>
                <w:noProof/>
                <w:color w:val="auto"/>
                <w:kern w:val="2"/>
                <w:sz w:val="24"/>
                <w:szCs w:val="24"/>
                <w14:ligatures w14:val="standardContextual"/>
              </w:rPr>
              <w:tab/>
            </w:r>
            <w:r w:rsidR="00DD68F1" w:rsidRPr="00EC4114">
              <w:rPr>
                <w:rStyle w:val="Hyperlink"/>
                <w:noProof/>
              </w:rPr>
              <w:delText>Phân loại sử dụng mạng nơ-ron</w:delText>
            </w:r>
            <w:r w:rsidR="00DD68F1">
              <w:rPr>
                <w:noProof/>
                <w:webHidden/>
              </w:rPr>
              <w:tab/>
            </w:r>
            <w:r w:rsidR="00DD68F1">
              <w:rPr>
                <w:noProof/>
                <w:webHidden/>
              </w:rPr>
              <w:fldChar w:fldCharType="begin"/>
            </w:r>
            <w:r w:rsidR="00DD68F1">
              <w:rPr>
                <w:noProof/>
                <w:webHidden/>
              </w:rPr>
              <w:delInstrText xml:space="preserve"> PAGEREF _Toc158930611 \h </w:delInstrText>
            </w:r>
            <w:r w:rsidR="00DD68F1">
              <w:rPr>
                <w:noProof/>
                <w:webHidden/>
              </w:rPr>
            </w:r>
            <w:r w:rsidR="00DD68F1">
              <w:rPr>
                <w:noProof/>
                <w:webHidden/>
              </w:rPr>
              <w:fldChar w:fldCharType="separate"/>
            </w:r>
            <w:r w:rsidR="00DD68F1">
              <w:rPr>
                <w:noProof/>
                <w:webHidden/>
              </w:rPr>
              <w:delText>32</w:delText>
            </w:r>
            <w:r w:rsidR="00DD68F1">
              <w:rPr>
                <w:noProof/>
                <w:webHidden/>
              </w:rPr>
              <w:fldChar w:fldCharType="end"/>
            </w:r>
            <w:r>
              <w:rPr>
                <w:noProof/>
              </w:rPr>
              <w:fldChar w:fldCharType="end"/>
            </w:r>
          </w:del>
        </w:p>
        <w:p w14:paraId="70150CC9" w14:textId="77777777" w:rsidR="00DD68F1" w:rsidRDefault="005F3301">
          <w:pPr>
            <w:pStyle w:val="TOC2"/>
            <w:tabs>
              <w:tab w:val="left" w:pos="780"/>
              <w:tab w:val="right" w:leader="dot" w:pos="8494"/>
            </w:tabs>
            <w:rPr>
              <w:del w:id="113" w:author="Microsoft Word" w:date="2024-02-15T23:04:00Z"/>
              <w:rFonts w:asciiTheme="minorHAnsi" w:eastAsiaTheme="minorEastAsia" w:hAnsiTheme="minorHAnsi" w:cstheme="minorBidi"/>
              <w:noProof/>
              <w:color w:val="auto"/>
              <w:kern w:val="2"/>
              <w:sz w:val="24"/>
              <w:szCs w:val="24"/>
              <w14:ligatures w14:val="standardContextual"/>
            </w:rPr>
          </w:pPr>
          <w:del w:id="114" w:author="Microsoft Word" w:date="2024-02-15T23:04:00Z">
            <w:r>
              <w:fldChar w:fldCharType="begin"/>
            </w:r>
            <w:r>
              <w:delInstrText>HYPERLINK \l "_Toc158930612"</w:delInstrText>
            </w:r>
            <w:r>
              <w:fldChar w:fldCharType="separate"/>
            </w:r>
            <w:r w:rsidR="00DD68F1" w:rsidRPr="00EC4114">
              <w:rPr>
                <w:rStyle w:val="Hyperlink"/>
                <w:noProof/>
              </w:rPr>
              <w:delText>5.3</w:delText>
            </w:r>
            <w:r w:rsidR="00DD68F1">
              <w:rPr>
                <w:rFonts w:asciiTheme="minorHAnsi" w:eastAsiaTheme="minorEastAsia" w:hAnsiTheme="minorHAnsi" w:cstheme="minorBidi"/>
                <w:noProof/>
                <w:color w:val="auto"/>
                <w:kern w:val="2"/>
                <w:sz w:val="24"/>
                <w:szCs w:val="24"/>
                <w14:ligatures w14:val="standardContextual"/>
              </w:rPr>
              <w:tab/>
            </w:r>
            <w:r w:rsidR="00DD68F1" w:rsidRPr="00EC4114">
              <w:rPr>
                <w:rStyle w:val="Hyperlink"/>
                <w:noProof/>
              </w:rPr>
              <w:delText>So sánh và nhận xét</w:delText>
            </w:r>
            <w:r w:rsidR="00DD68F1">
              <w:rPr>
                <w:noProof/>
                <w:webHidden/>
              </w:rPr>
              <w:tab/>
            </w:r>
            <w:r w:rsidR="00DD68F1">
              <w:rPr>
                <w:noProof/>
                <w:webHidden/>
              </w:rPr>
              <w:fldChar w:fldCharType="begin"/>
            </w:r>
            <w:r w:rsidR="00DD68F1">
              <w:rPr>
                <w:noProof/>
                <w:webHidden/>
              </w:rPr>
              <w:delInstrText xml:space="preserve"> PAGEREF _Toc158930612 \h </w:delInstrText>
            </w:r>
            <w:r w:rsidR="00DD68F1">
              <w:rPr>
                <w:noProof/>
                <w:webHidden/>
              </w:rPr>
            </w:r>
            <w:r w:rsidR="00DD68F1">
              <w:rPr>
                <w:noProof/>
                <w:webHidden/>
              </w:rPr>
              <w:fldChar w:fldCharType="separate"/>
            </w:r>
            <w:r w:rsidR="00DD68F1">
              <w:rPr>
                <w:noProof/>
                <w:webHidden/>
              </w:rPr>
              <w:delText>33</w:delText>
            </w:r>
            <w:r w:rsidR="00DD68F1">
              <w:rPr>
                <w:noProof/>
                <w:webHidden/>
              </w:rPr>
              <w:fldChar w:fldCharType="end"/>
            </w:r>
            <w:r>
              <w:rPr>
                <w:noProof/>
              </w:rPr>
              <w:fldChar w:fldCharType="end"/>
            </w:r>
          </w:del>
        </w:p>
        <w:p w14:paraId="729872D4" w14:textId="77777777" w:rsidR="00DD68F1" w:rsidRDefault="005F3301">
          <w:pPr>
            <w:pStyle w:val="TOC1"/>
            <w:tabs>
              <w:tab w:val="right" w:leader="dot" w:pos="8494"/>
            </w:tabs>
            <w:rPr>
              <w:del w:id="115" w:author="Microsoft Word" w:date="2024-02-15T23:04:00Z"/>
              <w:rFonts w:asciiTheme="minorHAnsi" w:eastAsiaTheme="minorEastAsia" w:hAnsiTheme="minorHAnsi" w:cstheme="minorBidi"/>
              <w:b w:val="0"/>
              <w:noProof/>
              <w:color w:val="auto"/>
              <w:kern w:val="2"/>
              <w:sz w:val="24"/>
              <w:szCs w:val="24"/>
              <w14:ligatures w14:val="standardContextual"/>
            </w:rPr>
          </w:pPr>
          <w:del w:id="116" w:author="Microsoft Word" w:date="2024-02-15T23:04:00Z">
            <w:r w:rsidRPr="007A6EC1">
              <w:rPr>
                <w:b w:val="0"/>
              </w:rPr>
              <w:fldChar w:fldCharType="begin"/>
            </w:r>
            <w:r>
              <w:delInstrText>HYPERLINK \l "_Toc158930613"</w:delInstrText>
            </w:r>
            <w:r>
              <w:rPr>
                <w:b w:val="0"/>
                <w:rPrChange w:id="117" w:author="Microsoft Word" w:date="2024-02-16T00:47:00Z">
                  <w:rPr>
                    <w:b w:val="0"/>
                    <w:noProof/>
                  </w:rPr>
                </w:rPrChange>
              </w:rPr>
              <w:fldChar w:fldCharType="separate"/>
            </w:r>
            <w:r w:rsidR="00DD68F1" w:rsidRPr="00EC4114">
              <w:rPr>
                <w:rStyle w:val="Hyperlink"/>
                <w:noProof/>
              </w:rPr>
              <w:delText>CHƯƠNG 6. Kết luận</w:delText>
            </w:r>
            <w:r w:rsidR="00DD68F1">
              <w:rPr>
                <w:noProof/>
                <w:webHidden/>
              </w:rPr>
              <w:tab/>
            </w:r>
            <w:r w:rsidR="00DD68F1">
              <w:rPr>
                <w:b w:val="0"/>
                <w:webHidden/>
                <w:rPrChange w:id="118" w:author="Microsoft Word" w:date="2024-02-16T00:47:00Z">
                  <w:rPr>
                    <w:b w:val="0"/>
                    <w:noProof/>
                    <w:webHidden/>
                  </w:rPr>
                </w:rPrChange>
              </w:rPr>
              <w:fldChar w:fldCharType="begin"/>
            </w:r>
            <w:r w:rsidR="00DD68F1">
              <w:rPr>
                <w:noProof/>
                <w:webHidden/>
              </w:rPr>
              <w:delInstrText xml:space="preserve"> PAGEREF _Toc158930613 \h </w:delInstrText>
            </w:r>
            <w:r w:rsidR="00DD68F1">
              <w:rPr>
                <w:webHidden/>
                <w:rPrChange w:id="119" w:author="Microsoft Word" w:date="2024-02-16T00:47:00Z">
                  <w:rPr>
                    <w:webHidden/>
                  </w:rPr>
                </w:rPrChange>
              </w:rPr>
            </w:r>
            <w:r w:rsidR="00DD68F1">
              <w:rPr>
                <w:b w:val="0"/>
                <w:webHidden/>
                <w:rPrChange w:id="120" w:author="Microsoft Word" w:date="2024-02-16T00:47:00Z">
                  <w:rPr>
                    <w:b w:val="0"/>
                    <w:noProof/>
                    <w:webHidden/>
                  </w:rPr>
                </w:rPrChange>
              </w:rPr>
              <w:fldChar w:fldCharType="separate"/>
            </w:r>
            <w:r w:rsidR="00DD68F1">
              <w:rPr>
                <w:noProof/>
                <w:webHidden/>
              </w:rPr>
              <w:delText>33</w:delText>
            </w:r>
            <w:r w:rsidR="00DD68F1">
              <w:rPr>
                <w:b w:val="0"/>
                <w:webHidden/>
                <w:rPrChange w:id="121" w:author="Microsoft Word" w:date="2024-02-16T00:47:00Z">
                  <w:rPr>
                    <w:b w:val="0"/>
                    <w:noProof/>
                    <w:webHidden/>
                  </w:rPr>
                </w:rPrChange>
              </w:rPr>
              <w:fldChar w:fldCharType="end"/>
            </w:r>
            <w:r>
              <w:rPr>
                <w:b w:val="0"/>
                <w:rPrChange w:id="122" w:author="Microsoft Word" w:date="2024-02-16T00:47:00Z">
                  <w:rPr>
                    <w:b w:val="0"/>
                    <w:noProof/>
                  </w:rPr>
                </w:rPrChange>
              </w:rPr>
              <w:fldChar w:fldCharType="end"/>
            </w:r>
          </w:del>
        </w:p>
        <w:p w14:paraId="5D7A19F0" w14:textId="77777777" w:rsidR="00DD68F1" w:rsidRDefault="005F3301">
          <w:pPr>
            <w:pStyle w:val="TOC2"/>
            <w:tabs>
              <w:tab w:val="left" w:pos="780"/>
              <w:tab w:val="right" w:leader="dot" w:pos="8494"/>
            </w:tabs>
            <w:rPr>
              <w:del w:id="123" w:author="Microsoft Word" w:date="2024-02-15T23:04:00Z"/>
              <w:rFonts w:asciiTheme="minorHAnsi" w:eastAsiaTheme="minorEastAsia" w:hAnsiTheme="minorHAnsi" w:cstheme="minorBidi"/>
              <w:noProof/>
              <w:color w:val="auto"/>
              <w:kern w:val="2"/>
              <w:sz w:val="24"/>
              <w:szCs w:val="24"/>
              <w14:ligatures w14:val="standardContextual"/>
            </w:rPr>
          </w:pPr>
          <w:del w:id="124" w:author="Microsoft Word" w:date="2024-02-15T23:04:00Z">
            <w:r>
              <w:fldChar w:fldCharType="begin"/>
            </w:r>
            <w:r>
              <w:delInstrText>HYPERLINK \l "_Toc158930614"</w:delInstrText>
            </w:r>
            <w:r>
              <w:fldChar w:fldCharType="separate"/>
            </w:r>
            <w:r w:rsidR="00DD68F1" w:rsidRPr="00EC4114">
              <w:rPr>
                <w:rStyle w:val="Hyperlink"/>
                <w:noProof/>
              </w:rPr>
              <w:delText>6.1</w:delText>
            </w:r>
            <w:r w:rsidR="00DD68F1">
              <w:rPr>
                <w:rFonts w:asciiTheme="minorHAnsi" w:eastAsiaTheme="minorEastAsia" w:hAnsiTheme="minorHAnsi" w:cstheme="minorBidi"/>
                <w:noProof/>
                <w:color w:val="auto"/>
                <w:kern w:val="2"/>
                <w:sz w:val="24"/>
                <w:szCs w:val="24"/>
                <w14:ligatures w14:val="standardContextual"/>
              </w:rPr>
              <w:tab/>
            </w:r>
            <w:r w:rsidR="00DD68F1" w:rsidRPr="00EC4114">
              <w:rPr>
                <w:rStyle w:val="Hyperlink"/>
                <w:noProof/>
              </w:rPr>
              <w:delText>Kết luận chung</w:delText>
            </w:r>
            <w:r w:rsidR="00DD68F1">
              <w:rPr>
                <w:noProof/>
                <w:webHidden/>
              </w:rPr>
              <w:tab/>
            </w:r>
            <w:r w:rsidR="00DD68F1">
              <w:rPr>
                <w:noProof/>
                <w:webHidden/>
              </w:rPr>
              <w:fldChar w:fldCharType="begin"/>
            </w:r>
            <w:r w:rsidR="00DD68F1">
              <w:rPr>
                <w:noProof/>
                <w:webHidden/>
              </w:rPr>
              <w:delInstrText xml:space="preserve"> PAGEREF _Toc158930614 \h </w:delInstrText>
            </w:r>
            <w:r w:rsidR="00DD68F1">
              <w:rPr>
                <w:noProof/>
                <w:webHidden/>
              </w:rPr>
            </w:r>
            <w:r w:rsidR="00DD68F1">
              <w:rPr>
                <w:noProof/>
                <w:webHidden/>
              </w:rPr>
              <w:fldChar w:fldCharType="separate"/>
            </w:r>
            <w:r w:rsidR="00DD68F1">
              <w:rPr>
                <w:noProof/>
                <w:webHidden/>
              </w:rPr>
              <w:delText>33</w:delText>
            </w:r>
            <w:r w:rsidR="00DD68F1">
              <w:rPr>
                <w:noProof/>
                <w:webHidden/>
              </w:rPr>
              <w:fldChar w:fldCharType="end"/>
            </w:r>
            <w:r>
              <w:rPr>
                <w:noProof/>
              </w:rPr>
              <w:fldChar w:fldCharType="end"/>
            </w:r>
          </w:del>
        </w:p>
        <w:p w14:paraId="3041EDD2" w14:textId="77777777" w:rsidR="00DD68F1" w:rsidRDefault="005F3301">
          <w:pPr>
            <w:pStyle w:val="TOC2"/>
            <w:tabs>
              <w:tab w:val="left" w:pos="780"/>
              <w:tab w:val="right" w:leader="dot" w:pos="8494"/>
            </w:tabs>
            <w:rPr>
              <w:del w:id="125" w:author="Microsoft Word" w:date="2024-02-15T23:04:00Z"/>
              <w:rFonts w:asciiTheme="minorHAnsi" w:eastAsiaTheme="minorEastAsia" w:hAnsiTheme="minorHAnsi" w:cstheme="minorBidi"/>
              <w:noProof/>
              <w:color w:val="auto"/>
              <w:kern w:val="2"/>
              <w:sz w:val="24"/>
              <w:szCs w:val="24"/>
              <w14:ligatures w14:val="standardContextual"/>
            </w:rPr>
          </w:pPr>
          <w:del w:id="126" w:author="Microsoft Word" w:date="2024-02-15T23:04:00Z">
            <w:r>
              <w:fldChar w:fldCharType="begin"/>
            </w:r>
            <w:r>
              <w:delInstrText>HYPERLINK \l "_Toc158930615"</w:delInstrText>
            </w:r>
            <w:r>
              <w:fldChar w:fldCharType="separate"/>
            </w:r>
            <w:r w:rsidR="00DD68F1" w:rsidRPr="00EC4114">
              <w:rPr>
                <w:rStyle w:val="Hyperlink"/>
                <w:noProof/>
              </w:rPr>
              <w:delText>6.2</w:delText>
            </w:r>
            <w:r w:rsidR="00DD68F1">
              <w:rPr>
                <w:rFonts w:asciiTheme="minorHAnsi" w:eastAsiaTheme="minorEastAsia" w:hAnsiTheme="minorHAnsi" w:cstheme="minorBidi"/>
                <w:noProof/>
                <w:color w:val="auto"/>
                <w:kern w:val="2"/>
                <w:sz w:val="24"/>
                <w:szCs w:val="24"/>
                <w14:ligatures w14:val="standardContextual"/>
              </w:rPr>
              <w:tab/>
            </w:r>
            <w:r w:rsidR="00DD68F1" w:rsidRPr="00EC4114">
              <w:rPr>
                <w:rStyle w:val="Hyperlink"/>
                <w:noProof/>
              </w:rPr>
              <w:delText>Hạn chế</w:delText>
            </w:r>
            <w:r w:rsidR="00DD68F1">
              <w:rPr>
                <w:noProof/>
                <w:webHidden/>
              </w:rPr>
              <w:tab/>
            </w:r>
            <w:r w:rsidR="00DD68F1">
              <w:rPr>
                <w:noProof/>
                <w:webHidden/>
              </w:rPr>
              <w:fldChar w:fldCharType="begin"/>
            </w:r>
            <w:r w:rsidR="00DD68F1">
              <w:rPr>
                <w:noProof/>
                <w:webHidden/>
              </w:rPr>
              <w:delInstrText xml:space="preserve"> PAGEREF _Toc158930615 \h </w:delInstrText>
            </w:r>
            <w:r w:rsidR="00DD68F1">
              <w:rPr>
                <w:noProof/>
                <w:webHidden/>
              </w:rPr>
            </w:r>
            <w:r w:rsidR="00DD68F1">
              <w:rPr>
                <w:noProof/>
                <w:webHidden/>
              </w:rPr>
              <w:fldChar w:fldCharType="separate"/>
            </w:r>
            <w:r w:rsidR="00DD68F1">
              <w:rPr>
                <w:noProof/>
                <w:webHidden/>
              </w:rPr>
              <w:delText>34</w:delText>
            </w:r>
            <w:r w:rsidR="00DD68F1">
              <w:rPr>
                <w:noProof/>
                <w:webHidden/>
              </w:rPr>
              <w:fldChar w:fldCharType="end"/>
            </w:r>
            <w:r>
              <w:rPr>
                <w:noProof/>
              </w:rPr>
              <w:fldChar w:fldCharType="end"/>
            </w:r>
          </w:del>
        </w:p>
        <w:p w14:paraId="6C4D5EC3" w14:textId="77777777" w:rsidR="00DD68F1" w:rsidRDefault="005F3301">
          <w:pPr>
            <w:pStyle w:val="TOC2"/>
            <w:tabs>
              <w:tab w:val="left" w:pos="780"/>
              <w:tab w:val="right" w:leader="dot" w:pos="8494"/>
            </w:tabs>
            <w:rPr>
              <w:del w:id="127" w:author="Microsoft Word" w:date="2024-02-15T23:04:00Z"/>
              <w:rFonts w:asciiTheme="minorHAnsi" w:eastAsiaTheme="minorEastAsia" w:hAnsiTheme="minorHAnsi" w:cstheme="minorBidi"/>
              <w:noProof/>
              <w:color w:val="auto"/>
              <w:kern w:val="2"/>
              <w:sz w:val="24"/>
              <w:szCs w:val="24"/>
              <w14:ligatures w14:val="standardContextual"/>
            </w:rPr>
          </w:pPr>
          <w:del w:id="128" w:author="Microsoft Word" w:date="2024-02-15T23:04:00Z">
            <w:r>
              <w:fldChar w:fldCharType="begin"/>
            </w:r>
            <w:r>
              <w:delInstrText>HYPERLINK \l "_Toc158930616"</w:delInstrText>
            </w:r>
            <w:r>
              <w:fldChar w:fldCharType="separate"/>
            </w:r>
            <w:r w:rsidR="00DD68F1" w:rsidRPr="00EC4114">
              <w:rPr>
                <w:rStyle w:val="Hyperlink"/>
                <w:noProof/>
              </w:rPr>
              <w:delText>6.3</w:delText>
            </w:r>
            <w:r w:rsidR="00DD68F1">
              <w:rPr>
                <w:rFonts w:asciiTheme="minorHAnsi" w:eastAsiaTheme="minorEastAsia" w:hAnsiTheme="minorHAnsi" w:cstheme="minorBidi"/>
                <w:noProof/>
                <w:color w:val="auto"/>
                <w:kern w:val="2"/>
                <w:sz w:val="24"/>
                <w:szCs w:val="24"/>
                <w14:ligatures w14:val="standardContextual"/>
              </w:rPr>
              <w:tab/>
            </w:r>
            <w:r w:rsidR="00DD68F1" w:rsidRPr="00EC4114">
              <w:rPr>
                <w:rStyle w:val="Hyperlink"/>
                <w:noProof/>
              </w:rPr>
              <w:delText>Các hướng phát triển</w:delText>
            </w:r>
            <w:r w:rsidR="00DD68F1">
              <w:rPr>
                <w:noProof/>
                <w:webHidden/>
              </w:rPr>
              <w:tab/>
            </w:r>
            <w:r w:rsidR="00DD68F1">
              <w:rPr>
                <w:noProof/>
                <w:webHidden/>
              </w:rPr>
              <w:fldChar w:fldCharType="begin"/>
            </w:r>
            <w:r w:rsidR="00DD68F1">
              <w:rPr>
                <w:noProof/>
                <w:webHidden/>
              </w:rPr>
              <w:delInstrText xml:space="preserve"> PAGEREF _Toc158930616 \h </w:delInstrText>
            </w:r>
            <w:r w:rsidR="00DD68F1">
              <w:rPr>
                <w:noProof/>
                <w:webHidden/>
              </w:rPr>
            </w:r>
            <w:r w:rsidR="00DD68F1">
              <w:rPr>
                <w:noProof/>
                <w:webHidden/>
              </w:rPr>
              <w:fldChar w:fldCharType="separate"/>
            </w:r>
            <w:r w:rsidR="00DD68F1">
              <w:rPr>
                <w:noProof/>
                <w:webHidden/>
              </w:rPr>
              <w:delText>34</w:delText>
            </w:r>
            <w:r w:rsidR="00DD68F1">
              <w:rPr>
                <w:noProof/>
                <w:webHidden/>
              </w:rPr>
              <w:fldChar w:fldCharType="end"/>
            </w:r>
            <w:r>
              <w:rPr>
                <w:noProof/>
              </w:rPr>
              <w:fldChar w:fldCharType="end"/>
            </w:r>
          </w:del>
        </w:p>
        <w:p w14:paraId="6F3957FF" w14:textId="77777777" w:rsidR="00DD68F1" w:rsidRDefault="005F3301">
          <w:pPr>
            <w:pStyle w:val="TOC1"/>
            <w:tabs>
              <w:tab w:val="right" w:leader="dot" w:pos="8494"/>
            </w:tabs>
            <w:rPr>
              <w:del w:id="129" w:author="Microsoft Word" w:date="2024-02-15T23:04:00Z"/>
              <w:rFonts w:asciiTheme="minorHAnsi" w:eastAsiaTheme="minorEastAsia" w:hAnsiTheme="minorHAnsi" w:cstheme="minorBidi"/>
              <w:b w:val="0"/>
              <w:noProof/>
              <w:color w:val="auto"/>
              <w:kern w:val="2"/>
              <w:sz w:val="24"/>
              <w:szCs w:val="24"/>
              <w14:ligatures w14:val="standardContextual"/>
            </w:rPr>
          </w:pPr>
          <w:del w:id="130" w:author="Microsoft Word" w:date="2024-02-15T23:04:00Z">
            <w:r w:rsidRPr="007A6EC1">
              <w:rPr>
                <w:b w:val="0"/>
              </w:rPr>
              <w:fldChar w:fldCharType="begin"/>
            </w:r>
            <w:r>
              <w:delInstrText>HYPERLINK \l "_Toc158930617"</w:delInstrText>
            </w:r>
            <w:r>
              <w:rPr>
                <w:b w:val="0"/>
                <w:rPrChange w:id="131" w:author="Microsoft Word" w:date="2024-02-16T00:47:00Z">
                  <w:rPr>
                    <w:b w:val="0"/>
                    <w:noProof/>
                  </w:rPr>
                </w:rPrChange>
              </w:rPr>
              <w:fldChar w:fldCharType="separate"/>
            </w:r>
            <w:r w:rsidR="00DD68F1" w:rsidRPr="00EC4114">
              <w:rPr>
                <w:rStyle w:val="Hyperlink"/>
                <w:noProof/>
              </w:rPr>
              <w:delText>TÀI LIỆU THAM KHẢO</w:delText>
            </w:r>
            <w:r w:rsidR="00DD68F1">
              <w:rPr>
                <w:noProof/>
                <w:webHidden/>
              </w:rPr>
              <w:tab/>
            </w:r>
            <w:r w:rsidR="00DD68F1">
              <w:rPr>
                <w:b w:val="0"/>
                <w:webHidden/>
                <w:rPrChange w:id="132" w:author="Microsoft Word" w:date="2024-02-16T00:47:00Z">
                  <w:rPr>
                    <w:b w:val="0"/>
                    <w:noProof/>
                    <w:webHidden/>
                  </w:rPr>
                </w:rPrChange>
              </w:rPr>
              <w:fldChar w:fldCharType="begin"/>
            </w:r>
            <w:r w:rsidR="00DD68F1">
              <w:rPr>
                <w:noProof/>
                <w:webHidden/>
              </w:rPr>
              <w:delInstrText xml:space="preserve"> PAGEREF _Toc158930617 \h </w:delInstrText>
            </w:r>
            <w:r w:rsidR="00DD68F1">
              <w:rPr>
                <w:webHidden/>
                <w:rPrChange w:id="133" w:author="Microsoft Word" w:date="2024-02-16T00:47:00Z">
                  <w:rPr>
                    <w:webHidden/>
                  </w:rPr>
                </w:rPrChange>
              </w:rPr>
            </w:r>
            <w:r w:rsidR="00DD68F1">
              <w:rPr>
                <w:b w:val="0"/>
                <w:webHidden/>
                <w:rPrChange w:id="134" w:author="Microsoft Word" w:date="2024-02-16T00:47:00Z">
                  <w:rPr>
                    <w:b w:val="0"/>
                    <w:noProof/>
                    <w:webHidden/>
                  </w:rPr>
                </w:rPrChange>
              </w:rPr>
              <w:fldChar w:fldCharType="separate"/>
            </w:r>
            <w:r w:rsidR="00DD68F1">
              <w:rPr>
                <w:noProof/>
                <w:webHidden/>
              </w:rPr>
              <w:delText>35</w:delText>
            </w:r>
            <w:r w:rsidR="00DD68F1">
              <w:rPr>
                <w:b w:val="0"/>
                <w:webHidden/>
                <w:rPrChange w:id="135" w:author="Microsoft Word" w:date="2024-02-16T00:47:00Z">
                  <w:rPr>
                    <w:b w:val="0"/>
                    <w:noProof/>
                    <w:webHidden/>
                  </w:rPr>
                </w:rPrChange>
              </w:rPr>
              <w:fldChar w:fldCharType="end"/>
            </w:r>
            <w:r>
              <w:rPr>
                <w:b w:val="0"/>
                <w:rPrChange w:id="136" w:author="Microsoft Word" w:date="2024-02-16T00:47:00Z">
                  <w:rPr>
                    <w:b w:val="0"/>
                    <w:noProof/>
                  </w:rPr>
                </w:rPrChange>
              </w:rPr>
              <w:fldChar w:fldCharType="end"/>
            </w:r>
          </w:del>
        </w:p>
        <w:p w14:paraId="05F1C6E7" w14:textId="77777777" w:rsidR="00DD68F1" w:rsidRDefault="005F3301">
          <w:pPr>
            <w:pStyle w:val="TOC1"/>
            <w:tabs>
              <w:tab w:val="right" w:leader="dot" w:pos="8494"/>
            </w:tabs>
            <w:rPr>
              <w:del w:id="137" w:author="Microsoft Word" w:date="2024-02-15T23:04:00Z"/>
              <w:rFonts w:asciiTheme="minorHAnsi" w:eastAsiaTheme="minorEastAsia" w:hAnsiTheme="minorHAnsi" w:cstheme="minorBidi"/>
              <w:b w:val="0"/>
              <w:noProof/>
              <w:color w:val="auto"/>
              <w:kern w:val="2"/>
              <w:sz w:val="24"/>
              <w:szCs w:val="24"/>
              <w14:ligatures w14:val="standardContextual"/>
            </w:rPr>
          </w:pPr>
          <w:del w:id="138" w:author="Microsoft Word" w:date="2024-02-15T23:04:00Z">
            <w:r w:rsidRPr="007A6EC1">
              <w:rPr>
                <w:b w:val="0"/>
              </w:rPr>
              <w:fldChar w:fldCharType="begin"/>
            </w:r>
            <w:r>
              <w:delInstrText>HYPERLINK \l "_Toc158930618"</w:delInstrText>
            </w:r>
            <w:r>
              <w:rPr>
                <w:b w:val="0"/>
                <w:rPrChange w:id="139" w:author="Microsoft Word" w:date="2024-02-16T00:47:00Z">
                  <w:rPr>
                    <w:b w:val="0"/>
                    <w:noProof/>
                  </w:rPr>
                </w:rPrChange>
              </w:rPr>
              <w:fldChar w:fldCharType="separate"/>
            </w:r>
            <w:r w:rsidR="00DD68F1" w:rsidRPr="00EC4114">
              <w:rPr>
                <w:rStyle w:val="Hyperlink"/>
                <w:noProof/>
              </w:rPr>
              <w:delText>PHỤ LỤC</w:delText>
            </w:r>
            <w:r w:rsidR="00DD68F1">
              <w:rPr>
                <w:noProof/>
                <w:webHidden/>
              </w:rPr>
              <w:tab/>
            </w:r>
            <w:r w:rsidR="00DD68F1">
              <w:rPr>
                <w:b w:val="0"/>
                <w:webHidden/>
                <w:rPrChange w:id="140" w:author="Microsoft Word" w:date="2024-02-16T00:47:00Z">
                  <w:rPr>
                    <w:b w:val="0"/>
                    <w:noProof/>
                    <w:webHidden/>
                  </w:rPr>
                </w:rPrChange>
              </w:rPr>
              <w:fldChar w:fldCharType="begin"/>
            </w:r>
            <w:r w:rsidR="00DD68F1">
              <w:rPr>
                <w:noProof/>
                <w:webHidden/>
              </w:rPr>
              <w:delInstrText xml:space="preserve"> PAGEREF _Toc158930618 \h </w:delInstrText>
            </w:r>
            <w:r w:rsidR="00DD68F1">
              <w:rPr>
                <w:webHidden/>
                <w:rPrChange w:id="141" w:author="Microsoft Word" w:date="2024-02-16T00:47:00Z">
                  <w:rPr>
                    <w:webHidden/>
                  </w:rPr>
                </w:rPrChange>
              </w:rPr>
            </w:r>
            <w:r w:rsidR="00DD68F1">
              <w:rPr>
                <w:b w:val="0"/>
                <w:webHidden/>
                <w:rPrChange w:id="142" w:author="Microsoft Word" w:date="2024-02-16T00:47:00Z">
                  <w:rPr>
                    <w:b w:val="0"/>
                    <w:noProof/>
                    <w:webHidden/>
                  </w:rPr>
                </w:rPrChange>
              </w:rPr>
              <w:fldChar w:fldCharType="separate"/>
            </w:r>
            <w:r w:rsidR="00DD68F1">
              <w:rPr>
                <w:noProof/>
                <w:webHidden/>
              </w:rPr>
              <w:delText>36</w:delText>
            </w:r>
            <w:r w:rsidR="00DD68F1">
              <w:rPr>
                <w:b w:val="0"/>
                <w:webHidden/>
                <w:rPrChange w:id="143" w:author="Microsoft Word" w:date="2024-02-16T00:47:00Z">
                  <w:rPr>
                    <w:b w:val="0"/>
                    <w:noProof/>
                    <w:webHidden/>
                  </w:rPr>
                </w:rPrChange>
              </w:rPr>
              <w:fldChar w:fldCharType="end"/>
            </w:r>
            <w:r>
              <w:rPr>
                <w:b w:val="0"/>
                <w:rPrChange w:id="144" w:author="Microsoft Word" w:date="2024-02-16T00:47:00Z">
                  <w:rPr>
                    <w:b w:val="0"/>
                    <w:noProof/>
                  </w:rPr>
                </w:rPrChange>
              </w:rPr>
              <w:fldChar w:fldCharType="end"/>
            </w:r>
          </w:del>
        </w:p>
        <w:p w14:paraId="5076055D" w14:textId="276849BC" w:rsidR="00120C98" w:rsidRDefault="003F7EDF" w:rsidP="00120C98">
          <w:pPr>
            <w:pStyle w:val="TOCHeading"/>
            <w:spacing w:before="0" w:after="0" w:line="240" w:lineRule="auto"/>
            <w:rPr>
              <w:ins w:id="145" w:author="Microsoft Word" w:date="2024-02-15T23:04:00Z"/>
            </w:rPr>
          </w:pPr>
          <w:del w:id="146" w:author="Microsoft Word" w:date="2024-02-15T23:04:00Z">
            <w:r>
              <w:rPr>
                <w:b/>
              </w:rPr>
              <w:fldChar w:fldCharType="end"/>
            </w:r>
          </w:del>
        </w:p>
        <w:p w14:paraId="399AF7AA" w14:textId="207049B3" w:rsidR="00DD68F1" w:rsidRDefault="003F7EDF">
          <w:pPr>
            <w:pStyle w:val="TOC1"/>
            <w:tabs>
              <w:tab w:val="right" w:leader="dot" w:pos="8494"/>
            </w:tabs>
            <w:rPr>
              <w:ins w:id="147" w:author="Microsoft Word" w:date="2024-02-15T23:04:00Z"/>
              <w:rFonts w:asciiTheme="minorHAnsi" w:eastAsiaTheme="minorEastAsia" w:hAnsiTheme="minorHAnsi" w:cstheme="minorBidi"/>
              <w:b w:val="0"/>
              <w:noProof/>
              <w:color w:val="auto"/>
              <w:kern w:val="2"/>
              <w:sz w:val="24"/>
              <w:szCs w:val="24"/>
              <w14:ligatures w14:val="standardContextual"/>
            </w:rPr>
          </w:pPr>
          <w:ins w:id="148" w:author="Microsoft Word" w:date="2024-02-15T23:04:00Z">
            <w:r>
              <w:rPr>
                <w:b w:val="0"/>
              </w:rPr>
              <w:fldChar w:fldCharType="begin"/>
            </w:r>
            <w:r>
              <w:rPr>
                <w:b w:val="0"/>
              </w:rPr>
              <w:instrText xml:space="preserve"> TOC \o "1-3" \h \z \u </w:instrText>
            </w:r>
            <w:r>
              <w:rPr>
                <w:b w:val="0"/>
              </w:rPr>
              <w:fldChar w:fldCharType="separate"/>
            </w:r>
            <w:r w:rsidR="00DD68F1" w:rsidRPr="00EC4114">
              <w:rPr>
                <w:rStyle w:val="Hyperlink"/>
                <w:noProof/>
              </w:rPr>
              <w:fldChar w:fldCharType="begin"/>
            </w:r>
            <w:r w:rsidR="00DD68F1" w:rsidRPr="00EC4114">
              <w:rPr>
                <w:rStyle w:val="Hyperlink"/>
                <w:noProof/>
              </w:rPr>
              <w:instrText xml:space="preserve"> </w:instrText>
            </w:r>
            <w:r w:rsidR="00DD68F1">
              <w:rPr>
                <w:noProof/>
              </w:rPr>
              <w:instrText>HYPERLINK \l "_Toc158930576"</w:instrText>
            </w:r>
            <w:r w:rsidR="00DD68F1" w:rsidRPr="00EC4114">
              <w:rPr>
                <w:rStyle w:val="Hyperlink"/>
                <w:noProof/>
              </w:rPr>
              <w:instrText xml:space="preserve"> </w:instrText>
            </w:r>
            <w:r w:rsidR="00DD68F1" w:rsidRPr="00EC4114">
              <w:rPr>
                <w:rStyle w:val="Hyperlink"/>
                <w:noProof/>
              </w:rPr>
              <w:fldChar w:fldCharType="separate"/>
            </w:r>
            <w:r w:rsidR="00DD68F1" w:rsidRPr="00EC4114">
              <w:rPr>
                <w:rStyle w:val="Hyperlink"/>
                <w:noProof/>
              </w:rPr>
              <w:t>LỜI NÓI ĐẦU</w:t>
            </w:r>
            <w:r w:rsidR="00DD68F1">
              <w:rPr>
                <w:noProof/>
                <w:webHidden/>
              </w:rPr>
              <w:tab/>
            </w:r>
            <w:r w:rsidR="00DD68F1">
              <w:rPr>
                <w:noProof/>
                <w:webHidden/>
              </w:rPr>
              <w:fldChar w:fldCharType="begin"/>
            </w:r>
            <w:r w:rsidR="00DD68F1">
              <w:rPr>
                <w:noProof/>
                <w:webHidden/>
              </w:rPr>
              <w:instrText xml:space="preserve"> PAGEREF _Toc158930576 \h </w:instrText>
            </w:r>
          </w:ins>
          <w:r w:rsidR="00DD68F1">
            <w:rPr>
              <w:noProof/>
              <w:webHidden/>
            </w:rPr>
          </w:r>
          <w:ins w:id="149" w:author="Microsoft Word" w:date="2024-02-15T23:04:00Z">
            <w:r w:rsidR="00DD68F1">
              <w:rPr>
                <w:noProof/>
                <w:webHidden/>
              </w:rPr>
              <w:fldChar w:fldCharType="separate"/>
            </w:r>
            <w:r w:rsidR="00DD68F1">
              <w:rPr>
                <w:noProof/>
                <w:webHidden/>
              </w:rPr>
              <w:t>v</w:t>
            </w:r>
            <w:r w:rsidR="00DD68F1">
              <w:rPr>
                <w:noProof/>
                <w:webHidden/>
              </w:rPr>
              <w:fldChar w:fldCharType="end"/>
            </w:r>
            <w:r w:rsidR="00DD68F1" w:rsidRPr="00EC4114">
              <w:rPr>
                <w:rStyle w:val="Hyperlink"/>
                <w:noProof/>
              </w:rPr>
              <w:fldChar w:fldCharType="end"/>
            </w:r>
          </w:ins>
        </w:p>
        <w:p w14:paraId="091C022A" w14:textId="1DA617EC" w:rsidR="00DD68F1" w:rsidRDefault="00DD68F1">
          <w:pPr>
            <w:pStyle w:val="TOC1"/>
            <w:tabs>
              <w:tab w:val="right" w:leader="dot" w:pos="8494"/>
            </w:tabs>
            <w:rPr>
              <w:ins w:id="150" w:author="Microsoft Word" w:date="2024-02-15T23:04:00Z"/>
              <w:rFonts w:asciiTheme="minorHAnsi" w:eastAsiaTheme="minorEastAsia" w:hAnsiTheme="minorHAnsi" w:cstheme="minorBidi"/>
              <w:b w:val="0"/>
              <w:noProof/>
              <w:color w:val="auto"/>
              <w:kern w:val="2"/>
              <w:sz w:val="24"/>
              <w:szCs w:val="24"/>
              <w14:ligatures w14:val="standardContextual"/>
            </w:rPr>
          </w:pPr>
          <w:ins w:id="151" w:author="Microsoft Word" w:date="2024-02-15T23:04:00Z">
            <w:r w:rsidRPr="00EC4114">
              <w:rPr>
                <w:rStyle w:val="Hyperlink"/>
                <w:noProof/>
              </w:rPr>
              <w:fldChar w:fldCharType="begin"/>
            </w:r>
            <w:r w:rsidRPr="00EC4114">
              <w:rPr>
                <w:rStyle w:val="Hyperlink"/>
                <w:noProof/>
              </w:rPr>
              <w:instrText xml:space="preserve"> </w:instrText>
            </w:r>
            <w:r>
              <w:rPr>
                <w:noProof/>
              </w:rPr>
              <w:instrText>HYPERLINK \l "_Toc158930577"</w:instrText>
            </w:r>
            <w:r w:rsidRPr="00EC4114">
              <w:rPr>
                <w:rStyle w:val="Hyperlink"/>
                <w:noProof/>
              </w:rPr>
              <w:instrText xml:space="preserve"> </w:instrText>
            </w:r>
            <w:r w:rsidRPr="00EC4114">
              <w:rPr>
                <w:rStyle w:val="Hyperlink"/>
                <w:noProof/>
              </w:rPr>
              <w:fldChar w:fldCharType="separate"/>
            </w:r>
            <w:r w:rsidRPr="00EC4114">
              <w:rPr>
                <w:rStyle w:val="Hyperlink"/>
                <w:noProof/>
              </w:rPr>
              <w:t>LỜI CAM ĐOAN</w:t>
            </w:r>
            <w:r>
              <w:rPr>
                <w:noProof/>
                <w:webHidden/>
              </w:rPr>
              <w:tab/>
            </w:r>
            <w:r>
              <w:rPr>
                <w:noProof/>
                <w:webHidden/>
              </w:rPr>
              <w:fldChar w:fldCharType="begin"/>
            </w:r>
            <w:r>
              <w:rPr>
                <w:noProof/>
                <w:webHidden/>
              </w:rPr>
              <w:instrText xml:space="preserve"> PAGEREF _Toc158930577 \h </w:instrText>
            </w:r>
          </w:ins>
          <w:r>
            <w:rPr>
              <w:noProof/>
              <w:webHidden/>
            </w:rPr>
          </w:r>
          <w:ins w:id="152" w:author="Microsoft Word" w:date="2024-02-15T23:04:00Z">
            <w:r>
              <w:rPr>
                <w:noProof/>
                <w:webHidden/>
              </w:rPr>
              <w:fldChar w:fldCharType="separate"/>
            </w:r>
            <w:r>
              <w:rPr>
                <w:noProof/>
                <w:webHidden/>
              </w:rPr>
              <w:t>vi</w:t>
            </w:r>
            <w:r>
              <w:rPr>
                <w:noProof/>
                <w:webHidden/>
              </w:rPr>
              <w:fldChar w:fldCharType="end"/>
            </w:r>
            <w:r w:rsidRPr="00EC4114">
              <w:rPr>
                <w:rStyle w:val="Hyperlink"/>
                <w:noProof/>
              </w:rPr>
              <w:fldChar w:fldCharType="end"/>
            </w:r>
          </w:ins>
        </w:p>
        <w:p w14:paraId="128BAABA" w14:textId="678E10F9" w:rsidR="00DD68F1" w:rsidRDefault="00DD68F1">
          <w:pPr>
            <w:pStyle w:val="TOC1"/>
            <w:tabs>
              <w:tab w:val="right" w:leader="dot" w:pos="8494"/>
            </w:tabs>
            <w:rPr>
              <w:ins w:id="153" w:author="Microsoft Word" w:date="2024-02-15T23:04:00Z"/>
              <w:rFonts w:asciiTheme="minorHAnsi" w:eastAsiaTheme="minorEastAsia" w:hAnsiTheme="minorHAnsi" w:cstheme="minorBidi"/>
              <w:b w:val="0"/>
              <w:noProof/>
              <w:color w:val="auto"/>
              <w:kern w:val="2"/>
              <w:sz w:val="24"/>
              <w:szCs w:val="24"/>
              <w14:ligatures w14:val="standardContextual"/>
            </w:rPr>
          </w:pPr>
          <w:ins w:id="154" w:author="Microsoft Word" w:date="2024-02-15T23:04:00Z">
            <w:r w:rsidRPr="00EC4114">
              <w:rPr>
                <w:rStyle w:val="Hyperlink"/>
                <w:noProof/>
              </w:rPr>
              <w:fldChar w:fldCharType="begin"/>
            </w:r>
            <w:r w:rsidRPr="00EC4114">
              <w:rPr>
                <w:rStyle w:val="Hyperlink"/>
                <w:noProof/>
              </w:rPr>
              <w:instrText xml:space="preserve"> </w:instrText>
            </w:r>
            <w:r>
              <w:rPr>
                <w:noProof/>
              </w:rPr>
              <w:instrText>HYPERLINK \l "_Toc158930578"</w:instrText>
            </w:r>
            <w:r w:rsidRPr="00EC4114">
              <w:rPr>
                <w:rStyle w:val="Hyperlink"/>
                <w:noProof/>
              </w:rPr>
              <w:instrText xml:space="preserve"> </w:instrText>
            </w:r>
            <w:r w:rsidRPr="00EC4114">
              <w:rPr>
                <w:rStyle w:val="Hyperlink"/>
                <w:noProof/>
              </w:rPr>
              <w:fldChar w:fldCharType="separate"/>
            </w:r>
            <w:r w:rsidRPr="00EC4114">
              <w:rPr>
                <w:rStyle w:val="Hyperlink"/>
                <w:noProof/>
              </w:rPr>
              <w:t>LỜI CẢM ƠN</w:t>
            </w:r>
            <w:r>
              <w:rPr>
                <w:noProof/>
                <w:webHidden/>
              </w:rPr>
              <w:tab/>
            </w:r>
            <w:r>
              <w:rPr>
                <w:noProof/>
                <w:webHidden/>
              </w:rPr>
              <w:fldChar w:fldCharType="begin"/>
            </w:r>
            <w:r>
              <w:rPr>
                <w:noProof/>
                <w:webHidden/>
              </w:rPr>
              <w:instrText xml:space="preserve"> PAGEREF _Toc158930578 \h </w:instrText>
            </w:r>
          </w:ins>
          <w:r>
            <w:rPr>
              <w:noProof/>
              <w:webHidden/>
            </w:rPr>
          </w:r>
          <w:ins w:id="155" w:author="Microsoft Word" w:date="2024-02-15T23:04:00Z">
            <w:r>
              <w:rPr>
                <w:noProof/>
                <w:webHidden/>
              </w:rPr>
              <w:fldChar w:fldCharType="separate"/>
            </w:r>
            <w:r>
              <w:rPr>
                <w:noProof/>
                <w:webHidden/>
              </w:rPr>
              <w:t>vii</w:t>
            </w:r>
            <w:r>
              <w:rPr>
                <w:noProof/>
                <w:webHidden/>
              </w:rPr>
              <w:fldChar w:fldCharType="end"/>
            </w:r>
            <w:r w:rsidRPr="00EC4114">
              <w:rPr>
                <w:rStyle w:val="Hyperlink"/>
                <w:noProof/>
              </w:rPr>
              <w:fldChar w:fldCharType="end"/>
            </w:r>
          </w:ins>
        </w:p>
        <w:p w14:paraId="13214E28" w14:textId="797F4807" w:rsidR="00DD68F1" w:rsidRDefault="00DD68F1">
          <w:pPr>
            <w:pStyle w:val="TOC1"/>
            <w:tabs>
              <w:tab w:val="right" w:leader="dot" w:pos="8494"/>
            </w:tabs>
            <w:rPr>
              <w:ins w:id="156" w:author="Microsoft Word" w:date="2024-02-15T23:04:00Z"/>
              <w:rFonts w:asciiTheme="minorHAnsi" w:eastAsiaTheme="minorEastAsia" w:hAnsiTheme="minorHAnsi" w:cstheme="minorBidi"/>
              <w:b w:val="0"/>
              <w:noProof/>
              <w:color w:val="auto"/>
              <w:kern w:val="2"/>
              <w:sz w:val="24"/>
              <w:szCs w:val="24"/>
              <w14:ligatures w14:val="standardContextual"/>
            </w:rPr>
          </w:pPr>
          <w:ins w:id="157" w:author="Microsoft Word" w:date="2024-02-15T23:04:00Z">
            <w:r w:rsidRPr="00EC4114">
              <w:rPr>
                <w:rStyle w:val="Hyperlink"/>
                <w:noProof/>
              </w:rPr>
              <w:fldChar w:fldCharType="begin"/>
            </w:r>
            <w:r w:rsidRPr="00EC4114">
              <w:rPr>
                <w:rStyle w:val="Hyperlink"/>
                <w:noProof/>
              </w:rPr>
              <w:instrText xml:space="preserve"> </w:instrText>
            </w:r>
            <w:r>
              <w:rPr>
                <w:noProof/>
              </w:rPr>
              <w:instrText>HYPERLINK \l "_Toc158930579"</w:instrText>
            </w:r>
            <w:r w:rsidRPr="00EC4114">
              <w:rPr>
                <w:rStyle w:val="Hyperlink"/>
                <w:noProof/>
              </w:rPr>
              <w:instrText xml:space="preserve"> </w:instrText>
            </w:r>
            <w:r w:rsidRPr="00EC4114">
              <w:rPr>
                <w:rStyle w:val="Hyperlink"/>
                <w:noProof/>
              </w:rPr>
              <w:fldChar w:fldCharType="separate"/>
            </w:r>
            <w:r w:rsidRPr="00EC4114">
              <w:rPr>
                <w:rStyle w:val="Hyperlink"/>
                <w:noProof/>
              </w:rPr>
              <w:t>TÓM TẮT NỘI DUNG ĐỒ ÁN</w:t>
            </w:r>
            <w:r>
              <w:rPr>
                <w:noProof/>
                <w:webHidden/>
              </w:rPr>
              <w:tab/>
            </w:r>
            <w:r>
              <w:rPr>
                <w:noProof/>
                <w:webHidden/>
              </w:rPr>
              <w:fldChar w:fldCharType="begin"/>
            </w:r>
            <w:r>
              <w:rPr>
                <w:noProof/>
                <w:webHidden/>
              </w:rPr>
              <w:instrText xml:space="preserve"> PAGEREF _Toc158930579 \h </w:instrText>
            </w:r>
          </w:ins>
          <w:r>
            <w:rPr>
              <w:noProof/>
              <w:webHidden/>
            </w:rPr>
          </w:r>
          <w:ins w:id="158" w:author="Microsoft Word" w:date="2024-02-15T23:04:00Z">
            <w:r>
              <w:rPr>
                <w:noProof/>
                <w:webHidden/>
              </w:rPr>
              <w:fldChar w:fldCharType="separate"/>
            </w:r>
            <w:r>
              <w:rPr>
                <w:noProof/>
                <w:webHidden/>
              </w:rPr>
              <w:t>viii</w:t>
            </w:r>
            <w:r>
              <w:rPr>
                <w:noProof/>
                <w:webHidden/>
              </w:rPr>
              <w:fldChar w:fldCharType="end"/>
            </w:r>
            <w:r w:rsidRPr="00EC4114">
              <w:rPr>
                <w:rStyle w:val="Hyperlink"/>
                <w:noProof/>
              </w:rPr>
              <w:fldChar w:fldCharType="end"/>
            </w:r>
          </w:ins>
        </w:p>
        <w:p w14:paraId="7FC00AED" w14:textId="6FF6FBE1" w:rsidR="00DD68F1" w:rsidRDefault="00DD68F1">
          <w:pPr>
            <w:pStyle w:val="TOC1"/>
            <w:tabs>
              <w:tab w:val="right" w:leader="dot" w:pos="8494"/>
            </w:tabs>
            <w:rPr>
              <w:ins w:id="159" w:author="Microsoft Word" w:date="2024-02-15T23:04:00Z"/>
              <w:rFonts w:asciiTheme="minorHAnsi" w:eastAsiaTheme="minorEastAsia" w:hAnsiTheme="minorHAnsi" w:cstheme="minorBidi"/>
              <w:b w:val="0"/>
              <w:noProof/>
              <w:color w:val="auto"/>
              <w:kern w:val="2"/>
              <w:sz w:val="24"/>
              <w:szCs w:val="24"/>
              <w14:ligatures w14:val="standardContextual"/>
            </w:rPr>
          </w:pPr>
          <w:ins w:id="160" w:author="Microsoft Word" w:date="2024-02-15T23:04:00Z">
            <w:r w:rsidRPr="00EC4114">
              <w:rPr>
                <w:rStyle w:val="Hyperlink"/>
                <w:noProof/>
              </w:rPr>
              <w:fldChar w:fldCharType="begin"/>
            </w:r>
            <w:r w:rsidRPr="00EC4114">
              <w:rPr>
                <w:rStyle w:val="Hyperlink"/>
                <w:noProof/>
              </w:rPr>
              <w:instrText xml:space="preserve"> </w:instrText>
            </w:r>
            <w:r>
              <w:rPr>
                <w:noProof/>
              </w:rPr>
              <w:instrText>HYPERLINK \l "_Toc158930580"</w:instrText>
            </w:r>
            <w:r w:rsidRPr="00EC4114">
              <w:rPr>
                <w:rStyle w:val="Hyperlink"/>
                <w:noProof/>
              </w:rPr>
              <w:instrText xml:space="preserve"> </w:instrText>
            </w:r>
            <w:r w:rsidRPr="00EC4114">
              <w:rPr>
                <w:rStyle w:val="Hyperlink"/>
                <w:noProof/>
              </w:rPr>
              <w:fldChar w:fldCharType="separate"/>
            </w:r>
            <w:r w:rsidRPr="00EC4114">
              <w:rPr>
                <w:rStyle w:val="Hyperlink"/>
                <w:noProof/>
              </w:rPr>
              <w:t>CHƯƠNG 1. GIỚI THIỆU ĐỀ TÀI</w:t>
            </w:r>
            <w:r>
              <w:rPr>
                <w:noProof/>
                <w:webHidden/>
              </w:rPr>
              <w:tab/>
            </w:r>
            <w:r>
              <w:rPr>
                <w:noProof/>
                <w:webHidden/>
              </w:rPr>
              <w:fldChar w:fldCharType="begin"/>
            </w:r>
            <w:r>
              <w:rPr>
                <w:noProof/>
                <w:webHidden/>
              </w:rPr>
              <w:instrText xml:space="preserve"> PAGEREF _Toc158930580 \h </w:instrText>
            </w:r>
          </w:ins>
          <w:r>
            <w:rPr>
              <w:noProof/>
              <w:webHidden/>
            </w:rPr>
          </w:r>
          <w:ins w:id="161" w:author="Microsoft Word" w:date="2024-02-15T23:04:00Z">
            <w:r>
              <w:rPr>
                <w:noProof/>
                <w:webHidden/>
              </w:rPr>
              <w:fldChar w:fldCharType="separate"/>
            </w:r>
            <w:r>
              <w:rPr>
                <w:noProof/>
                <w:webHidden/>
              </w:rPr>
              <w:t>1</w:t>
            </w:r>
            <w:r>
              <w:rPr>
                <w:noProof/>
                <w:webHidden/>
              </w:rPr>
              <w:fldChar w:fldCharType="end"/>
            </w:r>
            <w:r w:rsidRPr="00EC4114">
              <w:rPr>
                <w:rStyle w:val="Hyperlink"/>
                <w:noProof/>
              </w:rPr>
              <w:fldChar w:fldCharType="end"/>
            </w:r>
          </w:ins>
        </w:p>
        <w:p w14:paraId="0570215C" w14:textId="637C9380" w:rsidR="00DD68F1" w:rsidRDefault="00DD68F1">
          <w:pPr>
            <w:pStyle w:val="TOC2"/>
            <w:tabs>
              <w:tab w:val="left" w:pos="780"/>
              <w:tab w:val="right" w:leader="dot" w:pos="8494"/>
            </w:tabs>
            <w:rPr>
              <w:ins w:id="162" w:author="Microsoft Word" w:date="2024-02-15T23:04:00Z"/>
              <w:rFonts w:asciiTheme="minorHAnsi" w:eastAsiaTheme="minorEastAsia" w:hAnsiTheme="minorHAnsi" w:cstheme="minorBidi"/>
              <w:noProof/>
              <w:color w:val="auto"/>
              <w:kern w:val="2"/>
              <w:sz w:val="24"/>
              <w:szCs w:val="24"/>
              <w14:ligatures w14:val="standardContextual"/>
            </w:rPr>
          </w:pPr>
          <w:ins w:id="163" w:author="Microsoft Word" w:date="2024-02-15T23:04:00Z">
            <w:r w:rsidRPr="00EC4114">
              <w:rPr>
                <w:rStyle w:val="Hyperlink"/>
                <w:noProof/>
              </w:rPr>
              <w:fldChar w:fldCharType="begin"/>
            </w:r>
            <w:r w:rsidRPr="00EC4114">
              <w:rPr>
                <w:rStyle w:val="Hyperlink"/>
                <w:noProof/>
              </w:rPr>
              <w:instrText xml:space="preserve"> </w:instrText>
            </w:r>
            <w:r>
              <w:rPr>
                <w:noProof/>
              </w:rPr>
              <w:instrText>HYPERLINK \l "_Toc158930581"</w:instrText>
            </w:r>
            <w:r w:rsidRPr="00EC4114">
              <w:rPr>
                <w:rStyle w:val="Hyperlink"/>
                <w:noProof/>
              </w:rPr>
              <w:instrText xml:space="preserve"> </w:instrText>
            </w:r>
            <w:r w:rsidRPr="00EC4114">
              <w:rPr>
                <w:rStyle w:val="Hyperlink"/>
                <w:noProof/>
              </w:rPr>
              <w:fldChar w:fldCharType="separate"/>
            </w:r>
            <w:r w:rsidRPr="00EC4114">
              <w:rPr>
                <w:rStyle w:val="Hyperlink"/>
                <w:noProof/>
              </w:rPr>
              <w:t>1.1</w:t>
            </w:r>
            <w:r>
              <w:rPr>
                <w:rFonts w:asciiTheme="minorHAnsi" w:eastAsiaTheme="minorEastAsia" w:hAnsiTheme="minorHAnsi" w:cstheme="minorBidi"/>
                <w:noProof/>
                <w:color w:val="auto"/>
                <w:kern w:val="2"/>
                <w:sz w:val="24"/>
                <w:szCs w:val="24"/>
                <w14:ligatures w14:val="standardContextual"/>
              </w:rPr>
              <w:tab/>
            </w:r>
            <w:r w:rsidRPr="00EC4114">
              <w:rPr>
                <w:rStyle w:val="Hyperlink"/>
                <w:noProof/>
              </w:rPr>
              <w:t>Đặt vấn đề</w:t>
            </w:r>
            <w:r>
              <w:rPr>
                <w:noProof/>
                <w:webHidden/>
              </w:rPr>
              <w:tab/>
            </w:r>
            <w:r>
              <w:rPr>
                <w:noProof/>
                <w:webHidden/>
              </w:rPr>
              <w:fldChar w:fldCharType="begin"/>
            </w:r>
            <w:r>
              <w:rPr>
                <w:noProof/>
                <w:webHidden/>
              </w:rPr>
              <w:instrText xml:space="preserve"> PAGEREF _Toc158930581 \h </w:instrText>
            </w:r>
          </w:ins>
          <w:r>
            <w:rPr>
              <w:noProof/>
              <w:webHidden/>
            </w:rPr>
          </w:r>
          <w:ins w:id="164" w:author="Microsoft Word" w:date="2024-02-15T23:04:00Z">
            <w:r>
              <w:rPr>
                <w:noProof/>
                <w:webHidden/>
              </w:rPr>
              <w:fldChar w:fldCharType="separate"/>
            </w:r>
            <w:r>
              <w:rPr>
                <w:noProof/>
                <w:webHidden/>
              </w:rPr>
              <w:t>1</w:t>
            </w:r>
            <w:r>
              <w:rPr>
                <w:noProof/>
                <w:webHidden/>
              </w:rPr>
              <w:fldChar w:fldCharType="end"/>
            </w:r>
            <w:r w:rsidRPr="00EC4114">
              <w:rPr>
                <w:rStyle w:val="Hyperlink"/>
                <w:noProof/>
              </w:rPr>
              <w:fldChar w:fldCharType="end"/>
            </w:r>
          </w:ins>
        </w:p>
        <w:p w14:paraId="39BC7241" w14:textId="17161039" w:rsidR="00DD68F1" w:rsidRDefault="00DD68F1">
          <w:pPr>
            <w:pStyle w:val="TOC2"/>
            <w:tabs>
              <w:tab w:val="left" w:pos="780"/>
              <w:tab w:val="right" w:leader="dot" w:pos="8494"/>
            </w:tabs>
            <w:rPr>
              <w:ins w:id="165" w:author="Microsoft Word" w:date="2024-02-15T23:04:00Z"/>
              <w:rFonts w:asciiTheme="minorHAnsi" w:eastAsiaTheme="minorEastAsia" w:hAnsiTheme="minorHAnsi" w:cstheme="minorBidi"/>
              <w:noProof/>
              <w:color w:val="auto"/>
              <w:kern w:val="2"/>
              <w:sz w:val="24"/>
              <w:szCs w:val="24"/>
              <w14:ligatures w14:val="standardContextual"/>
            </w:rPr>
          </w:pPr>
          <w:ins w:id="166" w:author="Microsoft Word" w:date="2024-02-15T23:04:00Z">
            <w:r w:rsidRPr="00EC4114">
              <w:rPr>
                <w:rStyle w:val="Hyperlink"/>
                <w:noProof/>
              </w:rPr>
              <w:fldChar w:fldCharType="begin"/>
            </w:r>
            <w:r w:rsidRPr="00EC4114">
              <w:rPr>
                <w:rStyle w:val="Hyperlink"/>
                <w:noProof/>
              </w:rPr>
              <w:instrText xml:space="preserve"> </w:instrText>
            </w:r>
            <w:r>
              <w:rPr>
                <w:noProof/>
              </w:rPr>
              <w:instrText>HYPERLINK \l "_Toc158930582"</w:instrText>
            </w:r>
            <w:r w:rsidRPr="00EC4114">
              <w:rPr>
                <w:rStyle w:val="Hyperlink"/>
                <w:noProof/>
              </w:rPr>
              <w:instrText xml:space="preserve"> </w:instrText>
            </w:r>
            <w:r w:rsidRPr="00EC4114">
              <w:rPr>
                <w:rStyle w:val="Hyperlink"/>
                <w:noProof/>
              </w:rPr>
              <w:fldChar w:fldCharType="separate"/>
            </w:r>
            <w:r w:rsidRPr="00EC4114">
              <w:rPr>
                <w:rStyle w:val="Hyperlink"/>
                <w:noProof/>
              </w:rPr>
              <w:t>1.2</w:t>
            </w:r>
            <w:r>
              <w:rPr>
                <w:rFonts w:asciiTheme="minorHAnsi" w:eastAsiaTheme="minorEastAsia" w:hAnsiTheme="minorHAnsi" w:cstheme="minorBidi"/>
                <w:noProof/>
                <w:color w:val="auto"/>
                <w:kern w:val="2"/>
                <w:sz w:val="24"/>
                <w:szCs w:val="24"/>
                <w14:ligatures w14:val="standardContextual"/>
              </w:rPr>
              <w:tab/>
            </w:r>
            <w:r w:rsidRPr="00EC4114">
              <w:rPr>
                <w:rStyle w:val="Hyperlink"/>
                <w:noProof/>
              </w:rPr>
              <w:t>Mục đích nghiên cứu</w:t>
            </w:r>
            <w:r>
              <w:rPr>
                <w:noProof/>
                <w:webHidden/>
              </w:rPr>
              <w:tab/>
            </w:r>
            <w:r>
              <w:rPr>
                <w:noProof/>
                <w:webHidden/>
              </w:rPr>
              <w:fldChar w:fldCharType="begin"/>
            </w:r>
            <w:r>
              <w:rPr>
                <w:noProof/>
                <w:webHidden/>
              </w:rPr>
              <w:instrText xml:space="preserve"> PAGEREF _Toc158930582 \h </w:instrText>
            </w:r>
          </w:ins>
          <w:r>
            <w:rPr>
              <w:noProof/>
              <w:webHidden/>
            </w:rPr>
          </w:r>
          <w:ins w:id="167" w:author="Microsoft Word" w:date="2024-02-15T23:04:00Z">
            <w:r>
              <w:rPr>
                <w:noProof/>
                <w:webHidden/>
              </w:rPr>
              <w:fldChar w:fldCharType="separate"/>
            </w:r>
            <w:r>
              <w:rPr>
                <w:noProof/>
                <w:webHidden/>
              </w:rPr>
              <w:t>1</w:t>
            </w:r>
            <w:r>
              <w:rPr>
                <w:noProof/>
                <w:webHidden/>
              </w:rPr>
              <w:fldChar w:fldCharType="end"/>
            </w:r>
            <w:r w:rsidRPr="00EC4114">
              <w:rPr>
                <w:rStyle w:val="Hyperlink"/>
                <w:noProof/>
              </w:rPr>
              <w:fldChar w:fldCharType="end"/>
            </w:r>
          </w:ins>
        </w:p>
        <w:p w14:paraId="0D780B6C" w14:textId="620938CA" w:rsidR="00DD68F1" w:rsidRDefault="00DD68F1">
          <w:pPr>
            <w:pStyle w:val="TOC2"/>
            <w:tabs>
              <w:tab w:val="left" w:pos="780"/>
              <w:tab w:val="right" w:leader="dot" w:pos="8494"/>
            </w:tabs>
            <w:rPr>
              <w:ins w:id="168" w:author="Microsoft Word" w:date="2024-02-15T23:04:00Z"/>
              <w:rFonts w:asciiTheme="minorHAnsi" w:eastAsiaTheme="minorEastAsia" w:hAnsiTheme="minorHAnsi" w:cstheme="minorBidi"/>
              <w:noProof/>
              <w:color w:val="auto"/>
              <w:kern w:val="2"/>
              <w:sz w:val="24"/>
              <w:szCs w:val="24"/>
              <w14:ligatures w14:val="standardContextual"/>
            </w:rPr>
          </w:pPr>
          <w:ins w:id="169" w:author="Microsoft Word" w:date="2024-02-15T23:04:00Z">
            <w:r w:rsidRPr="00EC4114">
              <w:rPr>
                <w:rStyle w:val="Hyperlink"/>
                <w:noProof/>
              </w:rPr>
              <w:fldChar w:fldCharType="begin"/>
            </w:r>
            <w:r w:rsidRPr="00EC4114">
              <w:rPr>
                <w:rStyle w:val="Hyperlink"/>
                <w:noProof/>
              </w:rPr>
              <w:instrText xml:space="preserve"> </w:instrText>
            </w:r>
            <w:r>
              <w:rPr>
                <w:noProof/>
              </w:rPr>
              <w:instrText>HYPERLINK \l "_Toc158930583"</w:instrText>
            </w:r>
            <w:r w:rsidRPr="00EC4114">
              <w:rPr>
                <w:rStyle w:val="Hyperlink"/>
                <w:noProof/>
              </w:rPr>
              <w:instrText xml:space="preserve"> </w:instrText>
            </w:r>
            <w:r w:rsidRPr="00EC4114">
              <w:rPr>
                <w:rStyle w:val="Hyperlink"/>
                <w:noProof/>
              </w:rPr>
              <w:fldChar w:fldCharType="separate"/>
            </w:r>
            <w:r w:rsidRPr="00EC4114">
              <w:rPr>
                <w:rStyle w:val="Hyperlink"/>
                <w:noProof/>
              </w:rPr>
              <w:t>1.3</w:t>
            </w:r>
            <w:r>
              <w:rPr>
                <w:rFonts w:asciiTheme="minorHAnsi" w:eastAsiaTheme="minorEastAsia" w:hAnsiTheme="minorHAnsi" w:cstheme="minorBidi"/>
                <w:noProof/>
                <w:color w:val="auto"/>
                <w:kern w:val="2"/>
                <w:sz w:val="24"/>
                <w:szCs w:val="24"/>
                <w14:ligatures w14:val="standardContextual"/>
              </w:rPr>
              <w:tab/>
            </w:r>
            <w:r w:rsidRPr="00EC4114">
              <w:rPr>
                <w:rStyle w:val="Hyperlink"/>
                <w:noProof/>
              </w:rPr>
              <w:t>Phạm vi nghiên cứu</w:t>
            </w:r>
            <w:r>
              <w:rPr>
                <w:noProof/>
                <w:webHidden/>
              </w:rPr>
              <w:tab/>
            </w:r>
            <w:r>
              <w:rPr>
                <w:noProof/>
                <w:webHidden/>
              </w:rPr>
              <w:fldChar w:fldCharType="begin"/>
            </w:r>
            <w:r>
              <w:rPr>
                <w:noProof/>
                <w:webHidden/>
              </w:rPr>
              <w:instrText xml:space="preserve"> PAGEREF _Toc158930583 \h </w:instrText>
            </w:r>
          </w:ins>
          <w:r>
            <w:rPr>
              <w:noProof/>
              <w:webHidden/>
            </w:rPr>
          </w:r>
          <w:ins w:id="170" w:author="Microsoft Word" w:date="2024-02-15T23:04:00Z">
            <w:r>
              <w:rPr>
                <w:noProof/>
                <w:webHidden/>
              </w:rPr>
              <w:fldChar w:fldCharType="separate"/>
            </w:r>
            <w:r>
              <w:rPr>
                <w:noProof/>
                <w:webHidden/>
              </w:rPr>
              <w:t>1</w:t>
            </w:r>
            <w:r>
              <w:rPr>
                <w:noProof/>
                <w:webHidden/>
              </w:rPr>
              <w:fldChar w:fldCharType="end"/>
            </w:r>
            <w:r w:rsidRPr="00EC4114">
              <w:rPr>
                <w:rStyle w:val="Hyperlink"/>
                <w:noProof/>
              </w:rPr>
              <w:fldChar w:fldCharType="end"/>
            </w:r>
          </w:ins>
        </w:p>
        <w:p w14:paraId="515ADF9D" w14:textId="4275607B" w:rsidR="00DD68F1" w:rsidRDefault="00DD68F1">
          <w:pPr>
            <w:pStyle w:val="TOC2"/>
            <w:tabs>
              <w:tab w:val="left" w:pos="780"/>
              <w:tab w:val="right" w:leader="dot" w:pos="8494"/>
            </w:tabs>
            <w:rPr>
              <w:ins w:id="171" w:author="Microsoft Word" w:date="2024-02-15T23:04:00Z"/>
              <w:rFonts w:asciiTheme="minorHAnsi" w:eastAsiaTheme="minorEastAsia" w:hAnsiTheme="minorHAnsi" w:cstheme="minorBidi"/>
              <w:noProof/>
              <w:color w:val="auto"/>
              <w:kern w:val="2"/>
              <w:sz w:val="24"/>
              <w:szCs w:val="24"/>
              <w14:ligatures w14:val="standardContextual"/>
            </w:rPr>
          </w:pPr>
          <w:ins w:id="172" w:author="Microsoft Word" w:date="2024-02-15T23:04:00Z">
            <w:r w:rsidRPr="00EC4114">
              <w:rPr>
                <w:rStyle w:val="Hyperlink"/>
                <w:noProof/>
              </w:rPr>
              <w:fldChar w:fldCharType="begin"/>
            </w:r>
            <w:r w:rsidRPr="00EC4114">
              <w:rPr>
                <w:rStyle w:val="Hyperlink"/>
                <w:noProof/>
              </w:rPr>
              <w:instrText xml:space="preserve"> </w:instrText>
            </w:r>
            <w:r>
              <w:rPr>
                <w:noProof/>
              </w:rPr>
              <w:instrText>HYPERLINK \l "_Toc158930584"</w:instrText>
            </w:r>
            <w:r w:rsidRPr="00EC4114">
              <w:rPr>
                <w:rStyle w:val="Hyperlink"/>
                <w:noProof/>
              </w:rPr>
              <w:instrText xml:space="preserve"> </w:instrText>
            </w:r>
            <w:r w:rsidRPr="00EC4114">
              <w:rPr>
                <w:rStyle w:val="Hyperlink"/>
                <w:noProof/>
              </w:rPr>
              <w:fldChar w:fldCharType="separate"/>
            </w:r>
            <w:r w:rsidRPr="00EC4114">
              <w:rPr>
                <w:rStyle w:val="Hyperlink"/>
                <w:noProof/>
              </w:rPr>
              <w:t>1.4</w:t>
            </w:r>
            <w:r>
              <w:rPr>
                <w:rFonts w:asciiTheme="minorHAnsi" w:eastAsiaTheme="minorEastAsia" w:hAnsiTheme="minorHAnsi" w:cstheme="minorBidi"/>
                <w:noProof/>
                <w:color w:val="auto"/>
                <w:kern w:val="2"/>
                <w:sz w:val="24"/>
                <w:szCs w:val="24"/>
                <w14:ligatures w14:val="standardContextual"/>
              </w:rPr>
              <w:tab/>
            </w:r>
            <w:r w:rsidRPr="00EC4114">
              <w:rPr>
                <w:rStyle w:val="Hyperlink"/>
                <w:noProof/>
              </w:rPr>
              <w:t>Phương pháp và nội dung thực hiện</w:t>
            </w:r>
            <w:r>
              <w:rPr>
                <w:noProof/>
                <w:webHidden/>
              </w:rPr>
              <w:tab/>
            </w:r>
            <w:r>
              <w:rPr>
                <w:noProof/>
                <w:webHidden/>
              </w:rPr>
              <w:fldChar w:fldCharType="begin"/>
            </w:r>
            <w:r>
              <w:rPr>
                <w:noProof/>
                <w:webHidden/>
              </w:rPr>
              <w:instrText xml:space="preserve"> PAGEREF _Toc158930584 \h </w:instrText>
            </w:r>
          </w:ins>
          <w:r>
            <w:rPr>
              <w:noProof/>
              <w:webHidden/>
            </w:rPr>
          </w:r>
          <w:ins w:id="173" w:author="Microsoft Word" w:date="2024-02-15T23:04:00Z">
            <w:r>
              <w:rPr>
                <w:noProof/>
                <w:webHidden/>
              </w:rPr>
              <w:fldChar w:fldCharType="separate"/>
            </w:r>
            <w:r>
              <w:rPr>
                <w:noProof/>
                <w:webHidden/>
              </w:rPr>
              <w:t>1</w:t>
            </w:r>
            <w:r>
              <w:rPr>
                <w:noProof/>
                <w:webHidden/>
              </w:rPr>
              <w:fldChar w:fldCharType="end"/>
            </w:r>
            <w:r w:rsidRPr="00EC4114">
              <w:rPr>
                <w:rStyle w:val="Hyperlink"/>
                <w:noProof/>
              </w:rPr>
              <w:fldChar w:fldCharType="end"/>
            </w:r>
          </w:ins>
        </w:p>
        <w:p w14:paraId="26415869" w14:textId="0380B726" w:rsidR="00DD68F1" w:rsidRDefault="00DD68F1">
          <w:pPr>
            <w:pStyle w:val="TOC1"/>
            <w:tabs>
              <w:tab w:val="right" w:leader="dot" w:pos="8494"/>
            </w:tabs>
            <w:rPr>
              <w:ins w:id="174" w:author="Microsoft Word" w:date="2024-02-15T23:04:00Z"/>
              <w:rFonts w:asciiTheme="minorHAnsi" w:eastAsiaTheme="minorEastAsia" w:hAnsiTheme="minorHAnsi" w:cstheme="minorBidi"/>
              <w:b w:val="0"/>
              <w:noProof/>
              <w:color w:val="auto"/>
              <w:kern w:val="2"/>
              <w:sz w:val="24"/>
              <w:szCs w:val="24"/>
              <w14:ligatures w14:val="standardContextual"/>
            </w:rPr>
          </w:pPr>
          <w:ins w:id="175" w:author="Microsoft Word" w:date="2024-02-15T23:04:00Z">
            <w:r w:rsidRPr="00EC4114">
              <w:rPr>
                <w:rStyle w:val="Hyperlink"/>
                <w:noProof/>
              </w:rPr>
              <w:fldChar w:fldCharType="begin"/>
            </w:r>
            <w:r w:rsidRPr="00EC4114">
              <w:rPr>
                <w:rStyle w:val="Hyperlink"/>
                <w:noProof/>
              </w:rPr>
              <w:instrText xml:space="preserve"> </w:instrText>
            </w:r>
            <w:r>
              <w:rPr>
                <w:noProof/>
              </w:rPr>
              <w:instrText>HYPERLINK \l "_Toc158930585"</w:instrText>
            </w:r>
            <w:r w:rsidRPr="00EC4114">
              <w:rPr>
                <w:rStyle w:val="Hyperlink"/>
                <w:noProof/>
              </w:rPr>
              <w:instrText xml:space="preserve"> </w:instrText>
            </w:r>
            <w:r w:rsidRPr="00EC4114">
              <w:rPr>
                <w:rStyle w:val="Hyperlink"/>
                <w:noProof/>
              </w:rPr>
              <w:fldChar w:fldCharType="separate"/>
            </w:r>
            <w:r w:rsidRPr="00EC4114">
              <w:rPr>
                <w:rStyle w:val="Hyperlink"/>
                <w:noProof/>
              </w:rPr>
              <w:t>CHƯƠNG 2. CÁC NGHIÊN CỨU LIÊN QUAN</w:t>
            </w:r>
            <w:r>
              <w:rPr>
                <w:noProof/>
                <w:webHidden/>
              </w:rPr>
              <w:tab/>
            </w:r>
            <w:r>
              <w:rPr>
                <w:noProof/>
                <w:webHidden/>
              </w:rPr>
              <w:fldChar w:fldCharType="begin"/>
            </w:r>
            <w:r>
              <w:rPr>
                <w:noProof/>
                <w:webHidden/>
              </w:rPr>
              <w:instrText xml:space="preserve"> PAGEREF _Toc158930585 \h </w:instrText>
            </w:r>
          </w:ins>
          <w:r>
            <w:rPr>
              <w:noProof/>
              <w:webHidden/>
            </w:rPr>
          </w:r>
          <w:ins w:id="176" w:author="Microsoft Word" w:date="2024-02-15T23:04:00Z">
            <w:r>
              <w:rPr>
                <w:noProof/>
                <w:webHidden/>
              </w:rPr>
              <w:fldChar w:fldCharType="separate"/>
            </w:r>
            <w:r>
              <w:rPr>
                <w:noProof/>
                <w:webHidden/>
              </w:rPr>
              <w:t>3</w:t>
            </w:r>
            <w:r>
              <w:rPr>
                <w:noProof/>
                <w:webHidden/>
              </w:rPr>
              <w:fldChar w:fldCharType="end"/>
            </w:r>
            <w:r w:rsidRPr="00EC4114">
              <w:rPr>
                <w:rStyle w:val="Hyperlink"/>
                <w:noProof/>
              </w:rPr>
              <w:fldChar w:fldCharType="end"/>
            </w:r>
          </w:ins>
        </w:p>
        <w:p w14:paraId="33E98DD6" w14:textId="13EF8FC2" w:rsidR="00DD68F1" w:rsidRDefault="00DD68F1">
          <w:pPr>
            <w:pStyle w:val="TOC2"/>
            <w:tabs>
              <w:tab w:val="left" w:pos="780"/>
              <w:tab w:val="right" w:leader="dot" w:pos="8494"/>
            </w:tabs>
            <w:rPr>
              <w:ins w:id="177" w:author="Microsoft Word" w:date="2024-02-15T23:04:00Z"/>
              <w:rFonts w:asciiTheme="minorHAnsi" w:eastAsiaTheme="minorEastAsia" w:hAnsiTheme="minorHAnsi" w:cstheme="minorBidi"/>
              <w:noProof/>
              <w:color w:val="auto"/>
              <w:kern w:val="2"/>
              <w:sz w:val="24"/>
              <w:szCs w:val="24"/>
              <w14:ligatures w14:val="standardContextual"/>
            </w:rPr>
          </w:pPr>
          <w:ins w:id="178" w:author="Microsoft Word" w:date="2024-02-15T23:04:00Z">
            <w:r w:rsidRPr="00EC4114">
              <w:rPr>
                <w:rStyle w:val="Hyperlink"/>
                <w:noProof/>
              </w:rPr>
              <w:fldChar w:fldCharType="begin"/>
            </w:r>
            <w:r w:rsidRPr="00EC4114">
              <w:rPr>
                <w:rStyle w:val="Hyperlink"/>
                <w:noProof/>
              </w:rPr>
              <w:instrText xml:space="preserve"> </w:instrText>
            </w:r>
            <w:r>
              <w:rPr>
                <w:noProof/>
              </w:rPr>
              <w:instrText>HYPERLINK \l "_Toc158930586"</w:instrText>
            </w:r>
            <w:r w:rsidRPr="00EC4114">
              <w:rPr>
                <w:rStyle w:val="Hyperlink"/>
                <w:noProof/>
              </w:rPr>
              <w:instrText xml:space="preserve"> </w:instrText>
            </w:r>
            <w:r w:rsidRPr="00EC4114">
              <w:rPr>
                <w:rStyle w:val="Hyperlink"/>
                <w:noProof/>
              </w:rPr>
              <w:fldChar w:fldCharType="separate"/>
            </w:r>
            <w:r w:rsidRPr="00EC4114">
              <w:rPr>
                <w:rStyle w:val="Hyperlink"/>
                <w:noProof/>
              </w:rPr>
              <w:t>2.1</w:t>
            </w:r>
            <w:r>
              <w:rPr>
                <w:rFonts w:asciiTheme="minorHAnsi" w:eastAsiaTheme="minorEastAsia" w:hAnsiTheme="minorHAnsi" w:cstheme="minorBidi"/>
                <w:noProof/>
                <w:color w:val="auto"/>
                <w:kern w:val="2"/>
                <w:sz w:val="24"/>
                <w:szCs w:val="24"/>
                <w14:ligatures w14:val="standardContextual"/>
              </w:rPr>
              <w:tab/>
            </w:r>
            <w:r w:rsidRPr="00EC4114">
              <w:rPr>
                <w:rStyle w:val="Hyperlink"/>
                <w:noProof/>
              </w:rPr>
              <w:t>Phương pháp thu thập phấn hoa tại Viện nông nghiệp Việt Nam</w:t>
            </w:r>
            <w:r>
              <w:rPr>
                <w:noProof/>
                <w:webHidden/>
              </w:rPr>
              <w:tab/>
            </w:r>
            <w:r>
              <w:rPr>
                <w:noProof/>
                <w:webHidden/>
              </w:rPr>
              <w:fldChar w:fldCharType="begin"/>
            </w:r>
            <w:r>
              <w:rPr>
                <w:noProof/>
                <w:webHidden/>
              </w:rPr>
              <w:instrText xml:space="preserve"> PAGEREF _Toc158930586 \h </w:instrText>
            </w:r>
          </w:ins>
          <w:r>
            <w:rPr>
              <w:noProof/>
              <w:webHidden/>
            </w:rPr>
          </w:r>
          <w:ins w:id="179" w:author="Microsoft Word" w:date="2024-02-15T23:04:00Z">
            <w:r>
              <w:rPr>
                <w:noProof/>
                <w:webHidden/>
              </w:rPr>
              <w:fldChar w:fldCharType="separate"/>
            </w:r>
            <w:r>
              <w:rPr>
                <w:noProof/>
                <w:webHidden/>
              </w:rPr>
              <w:t>3</w:t>
            </w:r>
            <w:r>
              <w:rPr>
                <w:noProof/>
                <w:webHidden/>
              </w:rPr>
              <w:fldChar w:fldCharType="end"/>
            </w:r>
            <w:r w:rsidRPr="00EC4114">
              <w:rPr>
                <w:rStyle w:val="Hyperlink"/>
                <w:noProof/>
              </w:rPr>
              <w:fldChar w:fldCharType="end"/>
            </w:r>
          </w:ins>
        </w:p>
        <w:p w14:paraId="21F30E7B" w14:textId="5E37E873" w:rsidR="00DD68F1" w:rsidRDefault="00DD68F1">
          <w:pPr>
            <w:pStyle w:val="TOC3"/>
            <w:tabs>
              <w:tab w:val="left" w:pos="1680"/>
              <w:tab w:val="right" w:leader="dot" w:pos="8494"/>
            </w:tabs>
            <w:rPr>
              <w:ins w:id="180" w:author="Microsoft Word" w:date="2024-02-15T23:04:00Z"/>
              <w:rFonts w:asciiTheme="minorHAnsi" w:eastAsiaTheme="minorEastAsia" w:hAnsiTheme="minorHAnsi" w:cstheme="minorBidi"/>
              <w:noProof/>
              <w:color w:val="auto"/>
              <w:kern w:val="2"/>
              <w:sz w:val="24"/>
              <w:szCs w:val="24"/>
              <w14:ligatures w14:val="standardContextual"/>
            </w:rPr>
          </w:pPr>
          <w:ins w:id="181" w:author="Microsoft Word" w:date="2024-02-15T23:04:00Z">
            <w:r w:rsidRPr="00EC4114">
              <w:rPr>
                <w:rStyle w:val="Hyperlink"/>
                <w:noProof/>
              </w:rPr>
              <w:fldChar w:fldCharType="begin"/>
            </w:r>
            <w:r w:rsidRPr="00EC4114">
              <w:rPr>
                <w:rStyle w:val="Hyperlink"/>
                <w:noProof/>
              </w:rPr>
              <w:instrText xml:space="preserve"> </w:instrText>
            </w:r>
            <w:r>
              <w:rPr>
                <w:noProof/>
              </w:rPr>
              <w:instrText>HYPERLINK \l "_Toc158930587"</w:instrText>
            </w:r>
            <w:r w:rsidRPr="00EC4114">
              <w:rPr>
                <w:rStyle w:val="Hyperlink"/>
                <w:noProof/>
              </w:rPr>
              <w:instrText xml:space="preserve"> </w:instrText>
            </w:r>
            <w:r w:rsidRPr="00EC4114">
              <w:rPr>
                <w:rStyle w:val="Hyperlink"/>
                <w:noProof/>
              </w:rPr>
              <w:fldChar w:fldCharType="separate"/>
            </w:r>
            <w:r w:rsidRPr="00EC4114">
              <w:rPr>
                <w:rStyle w:val="Hyperlink"/>
                <w:noProof/>
                <w14:scene3d>
                  <w14:camera w14:prst="orthographicFront"/>
                  <w14:lightRig w14:rig="threePt" w14:dir="t">
                    <w14:rot w14:lat="0" w14:lon="0" w14:rev="0"/>
                  </w14:lightRig>
                </w14:scene3d>
              </w:rPr>
              <w:t>2.1.1</w:t>
            </w:r>
            <w:r>
              <w:rPr>
                <w:rFonts w:asciiTheme="minorHAnsi" w:eastAsiaTheme="minorEastAsia" w:hAnsiTheme="minorHAnsi" w:cstheme="minorBidi"/>
                <w:noProof/>
                <w:color w:val="auto"/>
                <w:kern w:val="2"/>
                <w:sz w:val="24"/>
                <w:szCs w:val="24"/>
                <w14:ligatures w14:val="standardContextual"/>
              </w:rPr>
              <w:tab/>
            </w:r>
            <w:r w:rsidRPr="00EC4114">
              <w:rPr>
                <w:rStyle w:val="Hyperlink"/>
                <w:noProof/>
              </w:rPr>
              <w:t>Quá trình thu thập hình ảnh phấn hoa ở ống kính 40</w:t>
            </w:r>
            <w:r>
              <w:rPr>
                <w:noProof/>
                <w:webHidden/>
              </w:rPr>
              <w:tab/>
            </w:r>
            <w:r>
              <w:rPr>
                <w:noProof/>
                <w:webHidden/>
              </w:rPr>
              <w:fldChar w:fldCharType="begin"/>
            </w:r>
            <w:r>
              <w:rPr>
                <w:noProof/>
                <w:webHidden/>
              </w:rPr>
              <w:instrText xml:space="preserve"> PAGEREF _Toc158930587 \h </w:instrText>
            </w:r>
          </w:ins>
          <w:r>
            <w:rPr>
              <w:noProof/>
              <w:webHidden/>
            </w:rPr>
          </w:r>
          <w:ins w:id="182" w:author="Microsoft Word" w:date="2024-02-15T23:04:00Z">
            <w:r>
              <w:rPr>
                <w:noProof/>
                <w:webHidden/>
              </w:rPr>
              <w:fldChar w:fldCharType="separate"/>
            </w:r>
            <w:r>
              <w:rPr>
                <w:noProof/>
                <w:webHidden/>
              </w:rPr>
              <w:t>3</w:t>
            </w:r>
            <w:r>
              <w:rPr>
                <w:noProof/>
                <w:webHidden/>
              </w:rPr>
              <w:fldChar w:fldCharType="end"/>
            </w:r>
            <w:r w:rsidRPr="00EC4114">
              <w:rPr>
                <w:rStyle w:val="Hyperlink"/>
                <w:noProof/>
              </w:rPr>
              <w:fldChar w:fldCharType="end"/>
            </w:r>
          </w:ins>
        </w:p>
        <w:p w14:paraId="047F3FF5" w14:textId="11D45EE6" w:rsidR="00DD68F1" w:rsidRDefault="00DD68F1">
          <w:pPr>
            <w:pStyle w:val="TOC3"/>
            <w:tabs>
              <w:tab w:val="left" w:pos="1680"/>
              <w:tab w:val="right" w:leader="dot" w:pos="8494"/>
            </w:tabs>
            <w:rPr>
              <w:ins w:id="183" w:author="Microsoft Word" w:date="2024-02-15T23:04:00Z"/>
              <w:rFonts w:asciiTheme="minorHAnsi" w:eastAsiaTheme="minorEastAsia" w:hAnsiTheme="minorHAnsi" w:cstheme="minorBidi"/>
              <w:noProof/>
              <w:color w:val="auto"/>
              <w:kern w:val="2"/>
              <w:sz w:val="24"/>
              <w:szCs w:val="24"/>
              <w14:ligatures w14:val="standardContextual"/>
            </w:rPr>
          </w:pPr>
          <w:ins w:id="184" w:author="Microsoft Word" w:date="2024-02-15T23:04:00Z">
            <w:r w:rsidRPr="00EC4114">
              <w:rPr>
                <w:rStyle w:val="Hyperlink"/>
                <w:noProof/>
              </w:rPr>
              <w:fldChar w:fldCharType="begin"/>
            </w:r>
            <w:r w:rsidRPr="00EC4114">
              <w:rPr>
                <w:rStyle w:val="Hyperlink"/>
                <w:noProof/>
              </w:rPr>
              <w:instrText xml:space="preserve"> </w:instrText>
            </w:r>
            <w:r>
              <w:rPr>
                <w:noProof/>
              </w:rPr>
              <w:instrText>HYPERLINK \l "_Toc158930588"</w:instrText>
            </w:r>
            <w:r w:rsidRPr="00EC4114">
              <w:rPr>
                <w:rStyle w:val="Hyperlink"/>
                <w:noProof/>
              </w:rPr>
              <w:instrText xml:space="preserve"> </w:instrText>
            </w:r>
            <w:r w:rsidRPr="00EC4114">
              <w:rPr>
                <w:rStyle w:val="Hyperlink"/>
                <w:noProof/>
              </w:rPr>
              <w:fldChar w:fldCharType="separate"/>
            </w:r>
            <w:r w:rsidRPr="00EC4114">
              <w:rPr>
                <w:rStyle w:val="Hyperlink"/>
                <w:noProof/>
                <w14:scene3d>
                  <w14:camera w14:prst="orthographicFront"/>
                  <w14:lightRig w14:rig="threePt" w14:dir="t">
                    <w14:rot w14:lat="0" w14:lon="0" w14:rev="0"/>
                  </w14:lightRig>
                </w14:scene3d>
              </w:rPr>
              <w:t>2.1.2</w:t>
            </w:r>
            <w:r>
              <w:rPr>
                <w:rFonts w:asciiTheme="minorHAnsi" w:eastAsiaTheme="minorEastAsia" w:hAnsiTheme="minorHAnsi" w:cstheme="minorBidi"/>
                <w:noProof/>
                <w:color w:val="auto"/>
                <w:kern w:val="2"/>
                <w:sz w:val="24"/>
                <w:szCs w:val="24"/>
                <w14:ligatures w14:val="standardContextual"/>
              </w:rPr>
              <w:tab/>
            </w:r>
            <w:r w:rsidRPr="00EC4114">
              <w:rPr>
                <w:rStyle w:val="Hyperlink"/>
                <w:noProof/>
              </w:rPr>
              <w:t>Xử lý và đo các đặc điểm về hình dạng của phấn ở ống kính 40</w:t>
            </w:r>
            <w:r>
              <w:rPr>
                <w:noProof/>
                <w:webHidden/>
              </w:rPr>
              <w:tab/>
            </w:r>
            <w:r>
              <w:rPr>
                <w:noProof/>
                <w:webHidden/>
              </w:rPr>
              <w:fldChar w:fldCharType="begin"/>
            </w:r>
            <w:r>
              <w:rPr>
                <w:noProof/>
                <w:webHidden/>
              </w:rPr>
              <w:instrText xml:space="preserve"> PAGEREF _Toc158930588 \h </w:instrText>
            </w:r>
          </w:ins>
          <w:r>
            <w:rPr>
              <w:noProof/>
              <w:webHidden/>
            </w:rPr>
          </w:r>
          <w:ins w:id="185" w:author="Microsoft Word" w:date="2024-02-15T23:04:00Z">
            <w:r>
              <w:rPr>
                <w:noProof/>
                <w:webHidden/>
              </w:rPr>
              <w:fldChar w:fldCharType="separate"/>
            </w:r>
            <w:r>
              <w:rPr>
                <w:noProof/>
                <w:webHidden/>
              </w:rPr>
              <w:t>4</w:t>
            </w:r>
            <w:r>
              <w:rPr>
                <w:noProof/>
                <w:webHidden/>
              </w:rPr>
              <w:fldChar w:fldCharType="end"/>
            </w:r>
            <w:r w:rsidRPr="00EC4114">
              <w:rPr>
                <w:rStyle w:val="Hyperlink"/>
                <w:noProof/>
              </w:rPr>
              <w:fldChar w:fldCharType="end"/>
            </w:r>
          </w:ins>
        </w:p>
        <w:p w14:paraId="20C5411E" w14:textId="7E0AF5E0" w:rsidR="00DD68F1" w:rsidRDefault="00DD68F1">
          <w:pPr>
            <w:pStyle w:val="TOC2"/>
            <w:tabs>
              <w:tab w:val="left" w:pos="780"/>
              <w:tab w:val="right" w:leader="dot" w:pos="8494"/>
            </w:tabs>
            <w:rPr>
              <w:ins w:id="186" w:author="Microsoft Word" w:date="2024-02-15T23:04:00Z"/>
              <w:rFonts w:asciiTheme="minorHAnsi" w:eastAsiaTheme="minorEastAsia" w:hAnsiTheme="minorHAnsi" w:cstheme="minorBidi"/>
              <w:noProof/>
              <w:color w:val="auto"/>
              <w:kern w:val="2"/>
              <w:sz w:val="24"/>
              <w:szCs w:val="24"/>
              <w14:ligatures w14:val="standardContextual"/>
            </w:rPr>
          </w:pPr>
          <w:ins w:id="187" w:author="Microsoft Word" w:date="2024-02-15T23:04:00Z">
            <w:r w:rsidRPr="00EC4114">
              <w:rPr>
                <w:rStyle w:val="Hyperlink"/>
                <w:noProof/>
              </w:rPr>
              <w:fldChar w:fldCharType="begin"/>
            </w:r>
            <w:r w:rsidRPr="00EC4114">
              <w:rPr>
                <w:rStyle w:val="Hyperlink"/>
                <w:noProof/>
              </w:rPr>
              <w:instrText xml:space="preserve"> </w:instrText>
            </w:r>
            <w:r>
              <w:rPr>
                <w:noProof/>
              </w:rPr>
              <w:instrText>HYPERLINK \l "_Toc158930589"</w:instrText>
            </w:r>
            <w:r w:rsidRPr="00EC4114">
              <w:rPr>
                <w:rStyle w:val="Hyperlink"/>
                <w:noProof/>
              </w:rPr>
              <w:instrText xml:space="preserve"> </w:instrText>
            </w:r>
            <w:r w:rsidRPr="00EC4114">
              <w:rPr>
                <w:rStyle w:val="Hyperlink"/>
                <w:noProof/>
              </w:rPr>
              <w:fldChar w:fldCharType="separate"/>
            </w:r>
            <w:r w:rsidRPr="00EC4114">
              <w:rPr>
                <w:rStyle w:val="Hyperlink"/>
                <w:noProof/>
              </w:rPr>
              <w:t>2.2</w:t>
            </w:r>
            <w:r>
              <w:rPr>
                <w:rFonts w:asciiTheme="minorHAnsi" w:eastAsiaTheme="minorEastAsia" w:hAnsiTheme="minorHAnsi" w:cstheme="minorBidi"/>
                <w:noProof/>
                <w:color w:val="auto"/>
                <w:kern w:val="2"/>
                <w:sz w:val="24"/>
                <w:szCs w:val="24"/>
                <w14:ligatures w14:val="standardContextual"/>
              </w:rPr>
              <w:tab/>
            </w:r>
            <w:r w:rsidRPr="00EC4114">
              <w:rPr>
                <w:rStyle w:val="Hyperlink"/>
                <w:noProof/>
              </w:rPr>
              <w:t>Tổng quan về đặc trưng của phấn hoa</w:t>
            </w:r>
            <w:r>
              <w:rPr>
                <w:noProof/>
                <w:webHidden/>
              </w:rPr>
              <w:tab/>
            </w:r>
            <w:r>
              <w:rPr>
                <w:noProof/>
                <w:webHidden/>
              </w:rPr>
              <w:fldChar w:fldCharType="begin"/>
            </w:r>
            <w:r>
              <w:rPr>
                <w:noProof/>
                <w:webHidden/>
              </w:rPr>
              <w:instrText xml:space="preserve"> PAGEREF _Toc158930589 \h </w:instrText>
            </w:r>
          </w:ins>
          <w:r>
            <w:rPr>
              <w:noProof/>
              <w:webHidden/>
            </w:rPr>
          </w:r>
          <w:ins w:id="188" w:author="Microsoft Word" w:date="2024-02-15T23:04:00Z">
            <w:r>
              <w:rPr>
                <w:noProof/>
                <w:webHidden/>
              </w:rPr>
              <w:fldChar w:fldCharType="separate"/>
            </w:r>
            <w:r>
              <w:rPr>
                <w:noProof/>
                <w:webHidden/>
              </w:rPr>
              <w:t>6</w:t>
            </w:r>
            <w:r>
              <w:rPr>
                <w:noProof/>
                <w:webHidden/>
              </w:rPr>
              <w:fldChar w:fldCharType="end"/>
            </w:r>
            <w:r w:rsidRPr="00EC4114">
              <w:rPr>
                <w:rStyle w:val="Hyperlink"/>
                <w:noProof/>
              </w:rPr>
              <w:fldChar w:fldCharType="end"/>
            </w:r>
          </w:ins>
        </w:p>
        <w:p w14:paraId="4A5FEEB2" w14:textId="28C02A5C" w:rsidR="00DD68F1" w:rsidRDefault="00DD68F1">
          <w:pPr>
            <w:pStyle w:val="TOC3"/>
            <w:tabs>
              <w:tab w:val="left" w:pos="1680"/>
              <w:tab w:val="right" w:leader="dot" w:pos="8494"/>
            </w:tabs>
            <w:rPr>
              <w:ins w:id="189" w:author="Microsoft Word" w:date="2024-02-15T23:04:00Z"/>
              <w:rFonts w:asciiTheme="minorHAnsi" w:eastAsiaTheme="minorEastAsia" w:hAnsiTheme="minorHAnsi" w:cstheme="minorBidi"/>
              <w:noProof/>
              <w:color w:val="auto"/>
              <w:kern w:val="2"/>
              <w:sz w:val="24"/>
              <w:szCs w:val="24"/>
              <w14:ligatures w14:val="standardContextual"/>
            </w:rPr>
          </w:pPr>
          <w:ins w:id="190" w:author="Microsoft Word" w:date="2024-02-15T23:04:00Z">
            <w:r w:rsidRPr="00EC4114">
              <w:rPr>
                <w:rStyle w:val="Hyperlink"/>
                <w:noProof/>
              </w:rPr>
              <w:fldChar w:fldCharType="begin"/>
            </w:r>
            <w:r w:rsidRPr="00EC4114">
              <w:rPr>
                <w:rStyle w:val="Hyperlink"/>
                <w:noProof/>
              </w:rPr>
              <w:instrText xml:space="preserve"> </w:instrText>
            </w:r>
            <w:r>
              <w:rPr>
                <w:noProof/>
              </w:rPr>
              <w:instrText>HYPERLINK \l "_Toc158930590"</w:instrText>
            </w:r>
            <w:r w:rsidRPr="00EC4114">
              <w:rPr>
                <w:rStyle w:val="Hyperlink"/>
                <w:noProof/>
              </w:rPr>
              <w:instrText xml:space="preserve"> </w:instrText>
            </w:r>
            <w:r w:rsidRPr="00EC4114">
              <w:rPr>
                <w:rStyle w:val="Hyperlink"/>
                <w:noProof/>
              </w:rPr>
              <w:fldChar w:fldCharType="separate"/>
            </w:r>
            <w:r w:rsidRPr="00EC4114">
              <w:rPr>
                <w:rStyle w:val="Hyperlink"/>
                <w:noProof/>
                <w14:scene3d>
                  <w14:camera w14:prst="orthographicFront"/>
                  <w14:lightRig w14:rig="threePt" w14:dir="t">
                    <w14:rot w14:lat="0" w14:lon="0" w14:rev="0"/>
                  </w14:lightRig>
                </w14:scene3d>
              </w:rPr>
              <w:t>2.2.1</w:t>
            </w:r>
            <w:r>
              <w:rPr>
                <w:rFonts w:asciiTheme="minorHAnsi" w:eastAsiaTheme="minorEastAsia" w:hAnsiTheme="minorHAnsi" w:cstheme="minorBidi"/>
                <w:noProof/>
                <w:color w:val="auto"/>
                <w:kern w:val="2"/>
                <w:sz w:val="24"/>
                <w:szCs w:val="24"/>
                <w14:ligatures w14:val="standardContextual"/>
              </w:rPr>
              <w:tab/>
            </w:r>
            <w:r w:rsidRPr="00EC4114">
              <w:rPr>
                <w:rStyle w:val="Hyperlink"/>
                <w:noProof/>
              </w:rPr>
              <w:t>Tập dữ liệu</w:t>
            </w:r>
            <w:r>
              <w:rPr>
                <w:noProof/>
                <w:webHidden/>
              </w:rPr>
              <w:tab/>
            </w:r>
            <w:r>
              <w:rPr>
                <w:noProof/>
                <w:webHidden/>
              </w:rPr>
              <w:fldChar w:fldCharType="begin"/>
            </w:r>
            <w:r>
              <w:rPr>
                <w:noProof/>
                <w:webHidden/>
              </w:rPr>
              <w:instrText xml:space="preserve"> PAGEREF _Toc158930590 \h </w:instrText>
            </w:r>
          </w:ins>
          <w:r>
            <w:rPr>
              <w:noProof/>
              <w:webHidden/>
            </w:rPr>
          </w:r>
          <w:ins w:id="191" w:author="Microsoft Word" w:date="2024-02-15T23:04:00Z">
            <w:r>
              <w:rPr>
                <w:noProof/>
                <w:webHidden/>
              </w:rPr>
              <w:fldChar w:fldCharType="separate"/>
            </w:r>
            <w:r>
              <w:rPr>
                <w:noProof/>
                <w:webHidden/>
              </w:rPr>
              <w:t>6</w:t>
            </w:r>
            <w:r>
              <w:rPr>
                <w:noProof/>
                <w:webHidden/>
              </w:rPr>
              <w:fldChar w:fldCharType="end"/>
            </w:r>
            <w:r w:rsidRPr="00EC4114">
              <w:rPr>
                <w:rStyle w:val="Hyperlink"/>
                <w:noProof/>
              </w:rPr>
              <w:fldChar w:fldCharType="end"/>
            </w:r>
          </w:ins>
        </w:p>
        <w:p w14:paraId="5D54F17D" w14:textId="16AB8A31" w:rsidR="00DD68F1" w:rsidRDefault="00DD68F1">
          <w:pPr>
            <w:pStyle w:val="TOC3"/>
            <w:tabs>
              <w:tab w:val="left" w:pos="1680"/>
              <w:tab w:val="right" w:leader="dot" w:pos="8494"/>
            </w:tabs>
            <w:rPr>
              <w:ins w:id="192" w:author="Microsoft Word" w:date="2024-02-15T23:04:00Z"/>
              <w:rFonts w:asciiTheme="minorHAnsi" w:eastAsiaTheme="minorEastAsia" w:hAnsiTheme="minorHAnsi" w:cstheme="minorBidi"/>
              <w:noProof/>
              <w:color w:val="auto"/>
              <w:kern w:val="2"/>
              <w:sz w:val="24"/>
              <w:szCs w:val="24"/>
              <w14:ligatures w14:val="standardContextual"/>
            </w:rPr>
          </w:pPr>
          <w:ins w:id="193" w:author="Microsoft Word" w:date="2024-02-15T23:04:00Z">
            <w:r w:rsidRPr="00EC4114">
              <w:rPr>
                <w:rStyle w:val="Hyperlink"/>
                <w:noProof/>
              </w:rPr>
              <w:fldChar w:fldCharType="begin"/>
            </w:r>
            <w:r w:rsidRPr="00EC4114">
              <w:rPr>
                <w:rStyle w:val="Hyperlink"/>
                <w:noProof/>
              </w:rPr>
              <w:instrText xml:space="preserve"> </w:instrText>
            </w:r>
            <w:r>
              <w:rPr>
                <w:noProof/>
              </w:rPr>
              <w:instrText>HYPERLINK \l "_Toc158930591"</w:instrText>
            </w:r>
            <w:r w:rsidRPr="00EC4114">
              <w:rPr>
                <w:rStyle w:val="Hyperlink"/>
                <w:noProof/>
              </w:rPr>
              <w:instrText xml:space="preserve"> </w:instrText>
            </w:r>
            <w:r w:rsidRPr="00EC4114">
              <w:rPr>
                <w:rStyle w:val="Hyperlink"/>
                <w:noProof/>
              </w:rPr>
              <w:fldChar w:fldCharType="separate"/>
            </w:r>
            <w:r w:rsidRPr="00EC4114">
              <w:rPr>
                <w:rStyle w:val="Hyperlink"/>
                <w:noProof/>
                <w14:scene3d>
                  <w14:camera w14:prst="orthographicFront"/>
                  <w14:lightRig w14:rig="threePt" w14:dir="t">
                    <w14:rot w14:lat="0" w14:lon="0" w14:rev="0"/>
                  </w14:lightRig>
                </w14:scene3d>
              </w:rPr>
              <w:t>2.2.2</w:t>
            </w:r>
            <w:r>
              <w:rPr>
                <w:rFonts w:asciiTheme="minorHAnsi" w:eastAsiaTheme="minorEastAsia" w:hAnsiTheme="minorHAnsi" w:cstheme="minorBidi"/>
                <w:noProof/>
                <w:color w:val="auto"/>
                <w:kern w:val="2"/>
                <w:sz w:val="24"/>
                <w:szCs w:val="24"/>
                <w14:ligatures w14:val="standardContextual"/>
              </w:rPr>
              <w:tab/>
            </w:r>
            <w:r w:rsidRPr="00EC4114">
              <w:rPr>
                <w:rStyle w:val="Hyperlink"/>
                <w:noProof/>
              </w:rPr>
              <w:t>Các đặc trưng quan sát bằng mắt thường</w:t>
            </w:r>
            <w:r>
              <w:rPr>
                <w:noProof/>
                <w:webHidden/>
              </w:rPr>
              <w:tab/>
            </w:r>
            <w:r>
              <w:rPr>
                <w:noProof/>
                <w:webHidden/>
              </w:rPr>
              <w:fldChar w:fldCharType="begin"/>
            </w:r>
            <w:r>
              <w:rPr>
                <w:noProof/>
                <w:webHidden/>
              </w:rPr>
              <w:instrText xml:space="preserve"> PAGEREF _Toc158930591 \h </w:instrText>
            </w:r>
          </w:ins>
          <w:r>
            <w:rPr>
              <w:noProof/>
              <w:webHidden/>
            </w:rPr>
          </w:r>
          <w:ins w:id="194" w:author="Microsoft Word" w:date="2024-02-15T23:04:00Z">
            <w:r>
              <w:rPr>
                <w:noProof/>
                <w:webHidden/>
              </w:rPr>
              <w:fldChar w:fldCharType="separate"/>
            </w:r>
            <w:r>
              <w:rPr>
                <w:noProof/>
                <w:webHidden/>
              </w:rPr>
              <w:t>8</w:t>
            </w:r>
            <w:r>
              <w:rPr>
                <w:noProof/>
                <w:webHidden/>
              </w:rPr>
              <w:fldChar w:fldCharType="end"/>
            </w:r>
            <w:r w:rsidRPr="00EC4114">
              <w:rPr>
                <w:rStyle w:val="Hyperlink"/>
                <w:noProof/>
              </w:rPr>
              <w:fldChar w:fldCharType="end"/>
            </w:r>
          </w:ins>
        </w:p>
        <w:p w14:paraId="1EC1258C" w14:textId="0411572E" w:rsidR="00DD68F1" w:rsidRDefault="00DD68F1">
          <w:pPr>
            <w:pStyle w:val="TOC3"/>
            <w:tabs>
              <w:tab w:val="left" w:pos="1680"/>
              <w:tab w:val="right" w:leader="dot" w:pos="8494"/>
            </w:tabs>
            <w:rPr>
              <w:ins w:id="195" w:author="Microsoft Word" w:date="2024-02-15T23:04:00Z"/>
              <w:rFonts w:asciiTheme="minorHAnsi" w:eastAsiaTheme="minorEastAsia" w:hAnsiTheme="minorHAnsi" w:cstheme="minorBidi"/>
              <w:noProof/>
              <w:color w:val="auto"/>
              <w:kern w:val="2"/>
              <w:sz w:val="24"/>
              <w:szCs w:val="24"/>
              <w14:ligatures w14:val="standardContextual"/>
            </w:rPr>
          </w:pPr>
          <w:ins w:id="196" w:author="Microsoft Word" w:date="2024-02-15T23:04:00Z">
            <w:r w:rsidRPr="00EC4114">
              <w:rPr>
                <w:rStyle w:val="Hyperlink"/>
                <w:noProof/>
              </w:rPr>
              <w:fldChar w:fldCharType="begin"/>
            </w:r>
            <w:r w:rsidRPr="00EC4114">
              <w:rPr>
                <w:rStyle w:val="Hyperlink"/>
                <w:noProof/>
              </w:rPr>
              <w:instrText xml:space="preserve"> </w:instrText>
            </w:r>
            <w:r>
              <w:rPr>
                <w:noProof/>
              </w:rPr>
              <w:instrText>HYPERLINK \l "_Toc158930592"</w:instrText>
            </w:r>
            <w:r w:rsidRPr="00EC4114">
              <w:rPr>
                <w:rStyle w:val="Hyperlink"/>
                <w:noProof/>
              </w:rPr>
              <w:instrText xml:space="preserve"> </w:instrText>
            </w:r>
            <w:r w:rsidRPr="00EC4114">
              <w:rPr>
                <w:rStyle w:val="Hyperlink"/>
                <w:noProof/>
              </w:rPr>
              <w:fldChar w:fldCharType="separate"/>
            </w:r>
            <w:r w:rsidRPr="00EC4114">
              <w:rPr>
                <w:rStyle w:val="Hyperlink"/>
                <w:noProof/>
                <w14:scene3d>
                  <w14:camera w14:prst="orthographicFront"/>
                  <w14:lightRig w14:rig="threePt" w14:dir="t">
                    <w14:rot w14:lat="0" w14:lon="0" w14:rev="0"/>
                  </w14:lightRig>
                </w14:scene3d>
              </w:rPr>
              <w:t>2.2.3</w:t>
            </w:r>
            <w:r>
              <w:rPr>
                <w:rFonts w:asciiTheme="minorHAnsi" w:eastAsiaTheme="minorEastAsia" w:hAnsiTheme="minorHAnsi" w:cstheme="minorBidi"/>
                <w:noProof/>
                <w:color w:val="auto"/>
                <w:kern w:val="2"/>
                <w:sz w:val="24"/>
                <w:szCs w:val="24"/>
                <w14:ligatures w14:val="standardContextual"/>
              </w:rPr>
              <w:tab/>
            </w:r>
            <w:r w:rsidRPr="00EC4114">
              <w:rPr>
                <w:rStyle w:val="Hyperlink"/>
                <w:noProof/>
              </w:rPr>
              <w:t>Các đặc trưng của phấn hoa</w:t>
            </w:r>
            <w:r>
              <w:rPr>
                <w:noProof/>
                <w:webHidden/>
              </w:rPr>
              <w:tab/>
            </w:r>
            <w:r>
              <w:rPr>
                <w:noProof/>
                <w:webHidden/>
              </w:rPr>
              <w:fldChar w:fldCharType="begin"/>
            </w:r>
            <w:r>
              <w:rPr>
                <w:noProof/>
                <w:webHidden/>
              </w:rPr>
              <w:instrText xml:space="preserve"> PAGEREF _Toc158930592 \h </w:instrText>
            </w:r>
          </w:ins>
          <w:r>
            <w:rPr>
              <w:noProof/>
              <w:webHidden/>
            </w:rPr>
          </w:r>
          <w:ins w:id="197" w:author="Microsoft Word" w:date="2024-02-15T23:04:00Z">
            <w:r>
              <w:rPr>
                <w:noProof/>
                <w:webHidden/>
              </w:rPr>
              <w:fldChar w:fldCharType="separate"/>
            </w:r>
            <w:r>
              <w:rPr>
                <w:noProof/>
                <w:webHidden/>
              </w:rPr>
              <w:t>9</w:t>
            </w:r>
            <w:r>
              <w:rPr>
                <w:noProof/>
                <w:webHidden/>
              </w:rPr>
              <w:fldChar w:fldCharType="end"/>
            </w:r>
            <w:r w:rsidRPr="00EC4114">
              <w:rPr>
                <w:rStyle w:val="Hyperlink"/>
                <w:noProof/>
              </w:rPr>
              <w:fldChar w:fldCharType="end"/>
            </w:r>
          </w:ins>
        </w:p>
        <w:p w14:paraId="72CA3D3B" w14:textId="1D989D41" w:rsidR="00DD68F1" w:rsidRDefault="00DD68F1">
          <w:pPr>
            <w:pStyle w:val="TOC1"/>
            <w:tabs>
              <w:tab w:val="right" w:leader="dot" w:pos="8494"/>
            </w:tabs>
            <w:rPr>
              <w:ins w:id="198" w:author="Microsoft Word" w:date="2024-02-15T23:04:00Z"/>
              <w:rFonts w:asciiTheme="minorHAnsi" w:eastAsiaTheme="minorEastAsia" w:hAnsiTheme="minorHAnsi" w:cstheme="minorBidi"/>
              <w:b w:val="0"/>
              <w:noProof/>
              <w:color w:val="auto"/>
              <w:kern w:val="2"/>
              <w:sz w:val="24"/>
              <w:szCs w:val="24"/>
              <w14:ligatures w14:val="standardContextual"/>
            </w:rPr>
          </w:pPr>
          <w:ins w:id="199" w:author="Microsoft Word" w:date="2024-02-15T23:04:00Z">
            <w:r w:rsidRPr="00EC4114">
              <w:rPr>
                <w:rStyle w:val="Hyperlink"/>
                <w:noProof/>
              </w:rPr>
              <w:fldChar w:fldCharType="begin"/>
            </w:r>
            <w:r w:rsidRPr="00EC4114">
              <w:rPr>
                <w:rStyle w:val="Hyperlink"/>
                <w:noProof/>
              </w:rPr>
              <w:instrText xml:space="preserve"> </w:instrText>
            </w:r>
            <w:r>
              <w:rPr>
                <w:noProof/>
              </w:rPr>
              <w:instrText>HYPERLINK \l "_Toc158930593"</w:instrText>
            </w:r>
            <w:r w:rsidRPr="00EC4114">
              <w:rPr>
                <w:rStyle w:val="Hyperlink"/>
                <w:noProof/>
              </w:rPr>
              <w:instrText xml:space="preserve"> </w:instrText>
            </w:r>
            <w:r w:rsidRPr="00EC4114">
              <w:rPr>
                <w:rStyle w:val="Hyperlink"/>
                <w:noProof/>
              </w:rPr>
              <w:fldChar w:fldCharType="separate"/>
            </w:r>
            <w:r w:rsidRPr="00EC4114">
              <w:rPr>
                <w:rStyle w:val="Hyperlink"/>
                <w:noProof/>
              </w:rPr>
              <w:t>CHƯƠNG 3. CƠ SỞ LÝ THUYẾT</w:t>
            </w:r>
            <w:r>
              <w:rPr>
                <w:noProof/>
                <w:webHidden/>
              </w:rPr>
              <w:tab/>
            </w:r>
            <w:r>
              <w:rPr>
                <w:noProof/>
                <w:webHidden/>
              </w:rPr>
              <w:fldChar w:fldCharType="begin"/>
            </w:r>
            <w:r>
              <w:rPr>
                <w:noProof/>
                <w:webHidden/>
              </w:rPr>
              <w:instrText xml:space="preserve"> PAGEREF _Toc158930593 \h </w:instrText>
            </w:r>
          </w:ins>
          <w:r>
            <w:rPr>
              <w:noProof/>
              <w:webHidden/>
            </w:rPr>
          </w:r>
          <w:ins w:id="200" w:author="Microsoft Word" w:date="2024-02-15T23:04:00Z">
            <w:r>
              <w:rPr>
                <w:noProof/>
                <w:webHidden/>
              </w:rPr>
              <w:fldChar w:fldCharType="separate"/>
            </w:r>
            <w:r>
              <w:rPr>
                <w:noProof/>
                <w:webHidden/>
              </w:rPr>
              <w:t>12</w:t>
            </w:r>
            <w:r>
              <w:rPr>
                <w:noProof/>
                <w:webHidden/>
              </w:rPr>
              <w:fldChar w:fldCharType="end"/>
            </w:r>
            <w:r w:rsidRPr="00EC4114">
              <w:rPr>
                <w:rStyle w:val="Hyperlink"/>
                <w:noProof/>
              </w:rPr>
              <w:fldChar w:fldCharType="end"/>
            </w:r>
          </w:ins>
        </w:p>
        <w:p w14:paraId="539BE450" w14:textId="20A07556" w:rsidR="00DD68F1" w:rsidRDefault="00DD68F1">
          <w:pPr>
            <w:pStyle w:val="TOC2"/>
            <w:tabs>
              <w:tab w:val="left" w:pos="780"/>
              <w:tab w:val="right" w:leader="dot" w:pos="8494"/>
            </w:tabs>
            <w:rPr>
              <w:ins w:id="201" w:author="Microsoft Word" w:date="2024-02-15T23:04:00Z"/>
              <w:rFonts w:asciiTheme="minorHAnsi" w:eastAsiaTheme="minorEastAsia" w:hAnsiTheme="minorHAnsi" w:cstheme="minorBidi"/>
              <w:noProof/>
              <w:color w:val="auto"/>
              <w:kern w:val="2"/>
              <w:sz w:val="24"/>
              <w:szCs w:val="24"/>
              <w14:ligatures w14:val="standardContextual"/>
            </w:rPr>
          </w:pPr>
          <w:ins w:id="202" w:author="Microsoft Word" w:date="2024-02-15T23:04:00Z">
            <w:r w:rsidRPr="00EC4114">
              <w:rPr>
                <w:rStyle w:val="Hyperlink"/>
                <w:noProof/>
              </w:rPr>
              <w:fldChar w:fldCharType="begin"/>
            </w:r>
            <w:r w:rsidRPr="00EC4114">
              <w:rPr>
                <w:rStyle w:val="Hyperlink"/>
                <w:noProof/>
              </w:rPr>
              <w:instrText xml:space="preserve"> </w:instrText>
            </w:r>
            <w:r>
              <w:rPr>
                <w:noProof/>
              </w:rPr>
              <w:instrText>HYPERLINK \l "_Toc158930594"</w:instrText>
            </w:r>
            <w:r w:rsidRPr="00EC4114">
              <w:rPr>
                <w:rStyle w:val="Hyperlink"/>
                <w:noProof/>
              </w:rPr>
              <w:instrText xml:space="preserve"> </w:instrText>
            </w:r>
            <w:r w:rsidRPr="00EC4114">
              <w:rPr>
                <w:rStyle w:val="Hyperlink"/>
                <w:noProof/>
              </w:rPr>
              <w:fldChar w:fldCharType="separate"/>
            </w:r>
            <w:r w:rsidRPr="00EC4114">
              <w:rPr>
                <w:rStyle w:val="Hyperlink"/>
                <w:noProof/>
              </w:rPr>
              <w:t>3.1</w:t>
            </w:r>
            <w:r>
              <w:rPr>
                <w:rFonts w:asciiTheme="minorHAnsi" w:eastAsiaTheme="minorEastAsia" w:hAnsiTheme="minorHAnsi" w:cstheme="minorBidi"/>
                <w:noProof/>
                <w:color w:val="auto"/>
                <w:kern w:val="2"/>
                <w:sz w:val="24"/>
                <w:szCs w:val="24"/>
                <w14:ligatures w14:val="standardContextual"/>
              </w:rPr>
              <w:tab/>
            </w:r>
            <w:r w:rsidRPr="00EC4114">
              <w:rPr>
                <w:rStyle w:val="Hyperlink"/>
                <w:noProof/>
              </w:rPr>
              <w:t>Tổng quan về bài toán phân loại ảnh</w:t>
            </w:r>
            <w:r>
              <w:rPr>
                <w:noProof/>
                <w:webHidden/>
              </w:rPr>
              <w:tab/>
            </w:r>
            <w:r>
              <w:rPr>
                <w:noProof/>
                <w:webHidden/>
              </w:rPr>
              <w:fldChar w:fldCharType="begin"/>
            </w:r>
            <w:r>
              <w:rPr>
                <w:noProof/>
                <w:webHidden/>
              </w:rPr>
              <w:instrText xml:space="preserve"> PAGEREF _Toc158930594 \h </w:instrText>
            </w:r>
          </w:ins>
          <w:r>
            <w:rPr>
              <w:noProof/>
              <w:webHidden/>
            </w:rPr>
          </w:r>
          <w:ins w:id="203" w:author="Microsoft Word" w:date="2024-02-15T23:04:00Z">
            <w:r>
              <w:rPr>
                <w:noProof/>
                <w:webHidden/>
              </w:rPr>
              <w:fldChar w:fldCharType="separate"/>
            </w:r>
            <w:r>
              <w:rPr>
                <w:noProof/>
                <w:webHidden/>
              </w:rPr>
              <w:t>12</w:t>
            </w:r>
            <w:r>
              <w:rPr>
                <w:noProof/>
                <w:webHidden/>
              </w:rPr>
              <w:fldChar w:fldCharType="end"/>
            </w:r>
            <w:r w:rsidRPr="00EC4114">
              <w:rPr>
                <w:rStyle w:val="Hyperlink"/>
                <w:noProof/>
              </w:rPr>
              <w:fldChar w:fldCharType="end"/>
            </w:r>
          </w:ins>
        </w:p>
        <w:p w14:paraId="1E92AFD9" w14:textId="759AAAAD" w:rsidR="00DD68F1" w:rsidRDefault="00DD68F1">
          <w:pPr>
            <w:pStyle w:val="TOC2"/>
            <w:tabs>
              <w:tab w:val="left" w:pos="780"/>
              <w:tab w:val="right" w:leader="dot" w:pos="8494"/>
            </w:tabs>
            <w:rPr>
              <w:ins w:id="204" w:author="Microsoft Word" w:date="2024-02-15T23:04:00Z"/>
              <w:rFonts w:asciiTheme="minorHAnsi" w:eastAsiaTheme="minorEastAsia" w:hAnsiTheme="minorHAnsi" w:cstheme="minorBidi"/>
              <w:noProof/>
              <w:color w:val="auto"/>
              <w:kern w:val="2"/>
              <w:sz w:val="24"/>
              <w:szCs w:val="24"/>
              <w14:ligatures w14:val="standardContextual"/>
            </w:rPr>
          </w:pPr>
          <w:ins w:id="205" w:author="Microsoft Word" w:date="2024-02-15T23:04:00Z">
            <w:r w:rsidRPr="00EC4114">
              <w:rPr>
                <w:rStyle w:val="Hyperlink"/>
                <w:noProof/>
              </w:rPr>
              <w:fldChar w:fldCharType="begin"/>
            </w:r>
            <w:r w:rsidRPr="00EC4114">
              <w:rPr>
                <w:rStyle w:val="Hyperlink"/>
                <w:noProof/>
              </w:rPr>
              <w:instrText xml:space="preserve"> </w:instrText>
            </w:r>
            <w:r>
              <w:rPr>
                <w:noProof/>
              </w:rPr>
              <w:instrText>HYPERLINK \l "_Toc158930595"</w:instrText>
            </w:r>
            <w:r w:rsidRPr="00EC4114">
              <w:rPr>
                <w:rStyle w:val="Hyperlink"/>
                <w:noProof/>
              </w:rPr>
              <w:instrText xml:space="preserve"> </w:instrText>
            </w:r>
            <w:r w:rsidRPr="00EC4114">
              <w:rPr>
                <w:rStyle w:val="Hyperlink"/>
                <w:noProof/>
              </w:rPr>
              <w:fldChar w:fldCharType="separate"/>
            </w:r>
            <w:r w:rsidRPr="00EC4114">
              <w:rPr>
                <w:rStyle w:val="Hyperlink"/>
                <w:noProof/>
              </w:rPr>
              <w:t>3.2</w:t>
            </w:r>
            <w:r>
              <w:rPr>
                <w:rFonts w:asciiTheme="minorHAnsi" w:eastAsiaTheme="minorEastAsia" w:hAnsiTheme="minorHAnsi" w:cstheme="minorBidi"/>
                <w:noProof/>
                <w:color w:val="auto"/>
                <w:kern w:val="2"/>
                <w:sz w:val="24"/>
                <w:szCs w:val="24"/>
                <w14:ligatures w14:val="standardContextual"/>
              </w:rPr>
              <w:tab/>
            </w:r>
            <w:r w:rsidRPr="00EC4114">
              <w:rPr>
                <w:rStyle w:val="Hyperlink"/>
                <w:noProof/>
              </w:rPr>
              <w:t>Tổng quan về phương pháp học máy truyền thống và học sâu</w:t>
            </w:r>
            <w:r>
              <w:rPr>
                <w:noProof/>
                <w:webHidden/>
              </w:rPr>
              <w:tab/>
            </w:r>
            <w:r>
              <w:rPr>
                <w:noProof/>
                <w:webHidden/>
              </w:rPr>
              <w:fldChar w:fldCharType="begin"/>
            </w:r>
            <w:r>
              <w:rPr>
                <w:noProof/>
                <w:webHidden/>
              </w:rPr>
              <w:instrText xml:space="preserve"> PAGEREF _Toc158930595 \h </w:instrText>
            </w:r>
          </w:ins>
          <w:r>
            <w:rPr>
              <w:noProof/>
              <w:webHidden/>
            </w:rPr>
          </w:r>
          <w:ins w:id="206" w:author="Microsoft Word" w:date="2024-02-15T23:04:00Z">
            <w:r>
              <w:rPr>
                <w:noProof/>
                <w:webHidden/>
              </w:rPr>
              <w:fldChar w:fldCharType="separate"/>
            </w:r>
            <w:r>
              <w:rPr>
                <w:noProof/>
                <w:webHidden/>
              </w:rPr>
              <w:t>13</w:t>
            </w:r>
            <w:r>
              <w:rPr>
                <w:noProof/>
                <w:webHidden/>
              </w:rPr>
              <w:fldChar w:fldCharType="end"/>
            </w:r>
            <w:r w:rsidRPr="00EC4114">
              <w:rPr>
                <w:rStyle w:val="Hyperlink"/>
                <w:noProof/>
              </w:rPr>
              <w:fldChar w:fldCharType="end"/>
            </w:r>
          </w:ins>
        </w:p>
        <w:p w14:paraId="7C70E90D" w14:textId="4C9A098C" w:rsidR="00DD68F1" w:rsidRDefault="00DD68F1">
          <w:pPr>
            <w:pStyle w:val="TOC2"/>
            <w:tabs>
              <w:tab w:val="left" w:pos="780"/>
              <w:tab w:val="right" w:leader="dot" w:pos="8494"/>
            </w:tabs>
            <w:rPr>
              <w:ins w:id="207" w:author="Microsoft Word" w:date="2024-02-15T23:04:00Z"/>
              <w:rFonts w:asciiTheme="minorHAnsi" w:eastAsiaTheme="minorEastAsia" w:hAnsiTheme="minorHAnsi" w:cstheme="minorBidi"/>
              <w:noProof/>
              <w:color w:val="auto"/>
              <w:kern w:val="2"/>
              <w:sz w:val="24"/>
              <w:szCs w:val="24"/>
              <w14:ligatures w14:val="standardContextual"/>
            </w:rPr>
          </w:pPr>
          <w:ins w:id="208" w:author="Microsoft Word" w:date="2024-02-15T23:04:00Z">
            <w:r w:rsidRPr="00EC4114">
              <w:rPr>
                <w:rStyle w:val="Hyperlink"/>
                <w:noProof/>
              </w:rPr>
              <w:fldChar w:fldCharType="begin"/>
            </w:r>
            <w:r w:rsidRPr="00EC4114">
              <w:rPr>
                <w:rStyle w:val="Hyperlink"/>
                <w:noProof/>
              </w:rPr>
              <w:instrText xml:space="preserve"> </w:instrText>
            </w:r>
            <w:r>
              <w:rPr>
                <w:noProof/>
              </w:rPr>
              <w:instrText>HYPERLINK \l "_Toc158930596"</w:instrText>
            </w:r>
            <w:r w:rsidRPr="00EC4114">
              <w:rPr>
                <w:rStyle w:val="Hyperlink"/>
                <w:noProof/>
              </w:rPr>
              <w:instrText xml:space="preserve"> </w:instrText>
            </w:r>
            <w:r w:rsidRPr="00EC4114">
              <w:rPr>
                <w:rStyle w:val="Hyperlink"/>
                <w:noProof/>
              </w:rPr>
              <w:fldChar w:fldCharType="separate"/>
            </w:r>
            <w:r w:rsidRPr="00EC4114">
              <w:rPr>
                <w:rStyle w:val="Hyperlink"/>
                <w:noProof/>
              </w:rPr>
              <w:t>3.3</w:t>
            </w:r>
            <w:r>
              <w:rPr>
                <w:rFonts w:asciiTheme="minorHAnsi" w:eastAsiaTheme="minorEastAsia" w:hAnsiTheme="minorHAnsi" w:cstheme="minorBidi"/>
                <w:noProof/>
                <w:color w:val="auto"/>
                <w:kern w:val="2"/>
                <w:sz w:val="24"/>
                <w:szCs w:val="24"/>
                <w14:ligatures w14:val="standardContextual"/>
              </w:rPr>
              <w:tab/>
            </w:r>
            <w:r w:rsidRPr="00EC4114">
              <w:rPr>
                <w:rStyle w:val="Hyperlink"/>
                <w:noProof/>
              </w:rPr>
              <w:t>Mạng nơ-ron tích chập</w:t>
            </w:r>
            <w:r>
              <w:rPr>
                <w:noProof/>
                <w:webHidden/>
              </w:rPr>
              <w:tab/>
            </w:r>
            <w:r>
              <w:rPr>
                <w:noProof/>
                <w:webHidden/>
              </w:rPr>
              <w:fldChar w:fldCharType="begin"/>
            </w:r>
            <w:r>
              <w:rPr>
                <w:noProof/>
                <w:webHidden/>
              </w:rPr>
              <w:instrText xml:space="preserve"> PAGEREF _Toc158930596 \h </w:instrText>
            </w:r>
          </w:ins>
          <w:r>
            <w:rPr>
              <w:noProof/>
              <w:webHidden/>
            </w:rPr>
          </w:r>
          <w:ins w:id="209" w:author="Microsoft Word" w:date="2024-02-15T23:04:00Z">
            <w:r>
              <w:rPr>
                <w:noProof/>
                <w:webHidden/>
              </w:rPr>
              <w:fldChar w:fldCharType="separate"/>
            </w:r>
            <w:r>
              <w:rPr>
                <w:noProof/>
                <w:webHidden/>
              </w:rPr>
              <w:t>15</w:t>
            </w:r>
            <w:r>
              <w:rPr>
                <w:noProof/>
                <w:webHidden/>
              </w:rPr>
              <w:fldChar w:fldCharType="end"/>
            </w:r>
            <w:r w:rsidRPr="00EC4114">
              <w:rPr>
                <w:rStyle w:val="Hyperlink"/>
                <w:noProof/>
              </w:rPr>
              <w:fldChar w:fldCharType="end"/>
            </w:r>
          </w:ins>
        </w:p>
        <w:p w14:paraId="12A99408" w14:textId="5386E15D" w:rsidR="00DD68F1" w:rsidRDefault="00DD68F1">
          <w:pPr>
            <w:pStyle w:val="TOC1"/>
            <w:tabs>
              <w:tab w:val="right" w:leader="dot" w:pos="8494"/>
            </w:tabs>
            <w:rPr>
              <w:ins w:id="210" w:author="Microsoft Word" w:date="2024-02-15T23:04:00Z"/>
              <w:rFonts w:asciiTheme="minorHAnsi" w:eastAsiaTheme="minorEastAsia" w:hAnsiTheme="minorHAnsi" w:cstheme="minorBidi"/>
              <w:b w:val="0"/>
              <w:noProof/>
              <w:color w:val="auto"/>
              <w:kern w:val="2"/>
              <w:sz w:val="24"/>
              <w:szCs w:val="24"/>
              <w14:ligatures w14:val="standardContextual"/>
            </w:rPr>
          </w:pPr>
          <w:ins w:id="211" w:author="Microsoft Word" w:date="2024-02-15T23:04:00Z">
            <w:r w:rsidRPr="00EC4114">
              <w:rPr>
                <w:rStyle w:val="Hyperlink"/>
                <w:noProof/>
              </w:rPr>
              <w:fldChar w:fldCharType="begin"/>
            </w:r>
            <w:r w:rsidRPr="00EC4114">
              <w:rPr>
                <w:rStyle w:val="Hyperlink"/>
                <w:noProof/>
              </w:rPr>
              <w:instrText xml:space="preserve"> </w:instrText>
            </w:r>
            <w:r>
              <w:rPr>
                <w:noProof/>
              </w:rPr>
              <w:instrText>HYPERLINK \l "_Toc158930597"</w:instrText>
            </w:r>
            <w:r w:rsidRPr="00EC4114">
              <w:rPr>
                <w:rStyle w:val="Hyperlink"/>
                <w:noProof/>
              </w:rPr>
              <w:instrText xml:space="preserve"> </w:instrText>
            </w:r>
            <w:r w:rsidRPr="00EC4114">
              <w:rPr>
                <w:rStyle w:val="Hyperlink"/>
                <w:noProof/>
              </w:rPr>
              <w:fldChar w:fldCharType="separate"/>
            </w:r>
            <w:r w:rsidRPr="00EC4114">
              <w:rPr>
                <w:rStyle w:val="Hyperlink"/>
                <w:noProof/>
              </w:rPr>
              <w:t>CHƯƠNG 4. CÁC KỸ THUẬT ĐỀ XUẤT</w:t>
            </w:r>
            <w:r>
              <w:rPr>
                <w:noProof/>
                <w:webHidden/>
              </w:rPr>
              <w:tab/>
            </w:r>
            <w:r>
              <w:rPr>
                <w:noProof/>
                <w:webHidden/>
              </w:rPr>
              <w:fldChar w:fldCharType="begin"/>
            </w:r>
            <w:r>
              <w:rPr>
                <w:noProof/>
                <w:webHidden/>
              </w:rPr>
              <w:instrText xml:space="preserve"> PAGEREF _Toc158930597 \h </w:instrText>
            </w:r>
          </w:ins>
          <w:r>
            <w:rPr>
              <w:noProof/>
              <w:webHidden/>
            </w:rPr>
          </w:r>
          <w:ins w:id="212" w:author="Microsoft Word" w:date="2024-02-15T23:04:00Z">
            <w:r>
              <w:rPr>
                <w:noProof/>
                <w:webHidden/>
              </w:rPr>
              <w:fldChar w:fldCharType="separate"/>
            </w:r>
            <w:r>
              <w:rPr>
                <w:noProof/>
                <w:webHidden/>
              </w:rPr>
              <w:t>18</w:t>
            </w:r>
            <w:r>
              <w:rPr>
                <w:noProof/>
                <w:webHidden/>
              </w:rPr>
              <w:fldChar w:fldCharType="end"/>
            </w:r>
            <w:r w:rsidRPr="00EC4114">
              <w:rPr>
                <w:rStyle w:val="Hyperlink"/>
                <w:noProof/>
              </w:rPr>
              <w:fldChar w:fldCharType="end"/>
            </w:r>
          </w:ins>
        </w:p>
        <w:p w14:paraId="0EA0B793" w14:textId="5FC7B336" w:rsidR="00DD68F1" w:rsidRDefault="00DD68F1">
          <w:pPr>
            <w:pStyle w:val="TOC2"/>
            <w:tabs>
              <w:tab w:val="left" w:pos="780"/>
              <w:tab w:val="right" w:leader="dot" w:pos="8494"/>
            </w:tabs>
            <w:rPr>
              <w:ins w:id="213" w:author="Microsoft Word" w:date="2024-02-15T23:04:00Z"/>
              <w:rFonts w:asciiTheme="minorHAnsi" w:eastAsiaTheme="minorEastAsia" w:hAnsiTheme="minorHAnsi" w:cstheme="minorBidi"/>
              <w:noProof/>
              <w:color w:val="auto"/>
              <w:kern w:val="2"/>
              <w:sz w:val="24"/>
              <w:szCs w:val="24"/>
              <w14:ligatures w14:val="standardContextual"/>
            </w:rPr>
          </w:pPr>
          <w:ins w:id="214" w:author="Microsoft Word" w:date="2024-02-15T23:04:00Z">
            <w:r w:rsidRPr="00EC4114">
              <w:rPr>
                <w:rStyle w:val="Hyperlink"/>
                <w:noProof/>
              </w:rPr>
              <w:fldChar w:fldCharType="begin"/>
            </w:r>
            <w:r w:rsidRPr="00EC4114">
              <w:rPr>
                <w:rStyle w:val="Hyperlink"/>
                <w:noProof/>
              </w:rPr>
              <w:instrText xml:space="preserve"> </w:instrText>
            </w:r>
            <w:r>
              <w:rPr>
                <w:noProof/>
              </w:rPr>
              <w:instrText>HYPERLINK \l "_Toc158930598"</w:instrText>
            </w:r>
            <w:r w:rsidRPr="00EC4114">
              <w:rPr>
                <w:rStyle w:val="Hyperlink"/>
                <w:noProof/>
              </w:rPr>
              <w:instrText xml:space="preserve"> </w:instrText>
            </w:r>
            <w:r w:rsidRPr="00EC4114">
              <w:rPr>
                <w:rStyle w:val="Hyperlink"/>
                <w:noProof/>
              </w:rPr>
              <w:fldChar w:fldCharType="separate"/>
            </w:r>
            <w:r w:rsidRPr="00EC4114">
              <w:rPr>
                <w:rStyle w:val="Hyperlink"/>
                <w:noProof/>
              </w:rPr>
              <w:t>4.1</w:t>
            </w:r>
            <w:r>
              <w:rPr>
                <w:rFonts w:asciiTheme="minorHAnsi" w:eastAsiaTheme="minorEastAsia" w:hAnsiTheme="minorHAnsi" w:cstheme="minorBidi"/>
                <w:noProof/>
                <w:color w:val="auto"/>
                <w:kern w:val="2"/>
                <w:sz w:val="24"/>
                <w:szCs w:val="24"/>
                <w14:ligatures w14:val="standardContextual"/>
              </w:rPr>
              <w:tab/>
            </w:r>
            <w:r w:rsidRPr="00EC4114">
              <w:rPr>
                <w:rStyle w:val="Hyperlink"/>
                <w:noProof/>
              </w:rPr>
              <w:t>Phân vùng phấn hoa bằng YOLOv8</w:t>
            </w:r>
            <w:r>
              <w:rPr>
                <w:noProof/>
                <w:webHidden/>
              </w:rPr>
              <w:tab/>
            </w:r>
            <w:r>
              <w:rPr>
                <w:noProof/>
                <w:webHidden/>
              </w:rPr>
              <w:fldChar w:fldCharType="begin"/>
            </w:r>
            <w:r>
              <w:rPr>
                <w:noProof/>
                <w:webHidden/>
              </w:rPr>
              <w:instrText xml:space="preserve"> PAGEREF _Toc158930598 \h </w:instrText>
            </w:r>
          </w:ins>
          <w:r>
            <w:rPr>
              <w:noProof/>
              <w:webHidden/>
            </w:rPr>
          </w:r>
          <w:ins w:id="215" w:author="Microsoft Word" w:date="2024-02-15T23:04:00Z">
            <w:r>
              <w:rPr>
                <w:noProof/>
                <w:webHidden/>
              </w:rPr>
              <w:fldChar w:fldCharType="separate"/>
            </w:r>
            <w:r>
              <w:rPr>
                <w:noProof/>
                <w:webHidden/>
              </w:rPr>
              <w:t>18</w:t>
            </w:r>
            <w:r>
              <w:rPr>
                <w:noProof/>
                <w:webHidden/>
              </w:rPr>
              <w:fldChar w:fldCharType="end"/>
            </w:r>
            <w:r w:rsidRPr="00EC4114">
              <w:rPr>
                <w:rStyle w:val="Hyperlink"/>
                <w:noProof/>
              </w:rPr>
              <w:fldChar w:fldCharType="end"/>
            </w:r>
          </w:ins>
        </w:p>
        <w:p w14:paraId="46AF2C83" w14:textId="09FA2B9E" w:rsidR="00DD68F1" w:rsidRDefault="00DD68F1">
          <w:pPr>
            <w:pStyle w:val="TOC3"/>
            <w:tabs>
              <w:tab w:val="left" w:pos="1680"/>
              <w:tab w:val="right" w:leader="dot" w:pos="8494"/>
            </w:tabs>
            <w:rPr>
              <w:ins w:id="216" w:author="Microsoft Word" w:date="2024-02-15T23:04:00Z"/>
              <w:rFonts w:asciiTheme="minorHAnsi" w:eastAsiaTheme="minorEastAsia" w:hAnsiTheme="minorHAnsi" w:cstheme="minorBidi"/>
              <w:noProof/>
              <w:color w:val="auto"/>
              <w:kern w:val="2"/>
              <w:sz w:val="24"/>
              <w:szCs w:val="24"/>
              <w14:ligatures w14:val="standardContextual"/>
            </w:rPr>
          </w:pPr>
          <w:ins w:id="217" w:author="Microsoft Word" w:date="2024-02-15T23:04:00Z">
            <w:r w:rsidRPr="00EC4114">
              <w:rPr>
                <w:rStyle w:val="Hyperlink"/>
                <w:noProof/>
              </w:rPr>
              <w:fldChar w:fldCharType="begin"/>
            </w:r>
            <w:r w:rsidRPr="00EC4114">
              <w:rPr>
                <w:rStyle w:val="Hyperlink"/>
                <w:noProof/>
              </w:rPr>
              <w:instrText xml:space="preserve"> </w:instrText>
            </w:r>
            <w:r>
              <w:rPr>
                <w:noProof/>
              </w:rPr>
              <w:instrText>HYPERLINK \l "_Toc158930599"</w:instrText>
            </w:r>
            <w:r w:rsidRPr="00EC4114">
              <w:rPr>
                <w:rStyle w:val="Hyperlink"/>
                <w:noProof/>
              </w:rPr>
              <w:instrText xml:space="preserve"> </w:instrText>
            </w:r>
            <w:r w:rsidRPr="00EC4114">
              <w:rPr>
                <w:rStyle w:val="Hyperlink"/>
                <w:noProof/>
              </w:rPr>
              <w:fldChar w:fldCharType="separate"/>
            </w:r>
            <w:r w:rsidRPr="00EC4114">
              <w:rPr>
                <w:rStyle w:val="Hyperlink"/>
                <w:noProof/>
                <w14:scene3d>
                  <w14:camera w14:prst="orthographicFront"/>
                  <w14:lightRig w14:rig="threePt" w14:dir="t">
                    <w14:rot w14:lat="0" w14:lon="0" w14:rev="0"/>
                  </w14:lightRig>
                </w14:scene3d>
              </w:rPr>
              <w:t>4.1.1</w:t>
            </w:r>
            <w:r>
              <w:rPr>
                <w:rFonts w:asciiTheme="minorHAnsi" w:eastAsiaTheme="minorEastAsia" w:hAnsiTheme="minorHAnsi" w:cstheme="minorBidi"/>
                <w:noProof/>
                <w:color w:val="auto"/>
                <w:kern w:val="2"/>
                <w:sz w:val="24"/>
                <w:szCs w:val="24"/>
                <w14:ligatures w14:val="standardContextual"/>
              </w:rPr>
              <w:tab/>
            </w:r>
            <w:r w:rsidRPr="00EC4114">
              <w:rPr>
                <w:rStyle w:val="Hyperlink"/>
                <w:noProof/>
              </w:rPr>
              <w:t>Tổng quan về yolo</w:t>
            </w:r>
            <w:r>
              <w:rPr>
                <w:noProof/>
                <w:webHidden/>
              </w:rPr>
              <w:tab/>
            </w:r>
            <w:r>
              <w:rPr>
                <w:noProof/>
                <w:webHidden/>
              </w:rPr>
              <w:fldChar w:fldCharType="begin"/>
            </w:r>
            <w:r>
              <w:rPr>
                <w:noProof/>
                <w:webHidden/>
              </w:rPr>
              <w:instrText xml:space="preserve"> PAGEREF _Toc158930599 \h </w:instrText>
            </w:r>
          </w:ins>
          <w:r>
            <w:rPr>
              <w:noProof/>
              <w:webHidden/>
            </w:rPr>
          </w:r>
          <w:ins w:id="218" w:author="Microsoft Word" w:date="2024-02-15T23:04:00Z">
            <w:r>
              <w:rPr>
                <w:noProof/>
                <w:webHidden/>
              </w:rPr>
              <w:fldChar w:fldCharType="separate"/>
            </w:r>
            <w:r>
              <w:rPr>
                <w:noProof/>
                <w:webHidden/>
              </w:rPr>
              <w:t>18</w:t>
            </w:r>
            <w:r>
              <w:rPr>
                <w:noProof/>
                <w:webHidden/>
              </w:rPr>
              <w:fldChar w:fldCharType="end"/>
            </w:r>
            <w:r w:rsidRPr="00EC4114">
              <w:rPr>
                <w:rStyle w:val="Hyperlink"/>
                <w:noProof/>
              </w:rPr>
              <w:fldChar w:fldCharType="end"/>
            </w:r>
          </w:ins>
        </w:p>
        <w:p w14:paraId="494B7A93" w14:textId="14E68816" w:rsidR="00DD68F1" w:rsidRDefault="00DD68F1">
          <w:pPr>
            <w:pStyle w:val="TOC3"/>
            <w:tabs>
              <w:tab w:val="left" w:pos="1680"/>
              <w:tab w:val="right" w:leader="dot" w:pos="8494"/>
            </w:tabs>
            <w:rPr>
              <w:ins w:id="219" w:author="Microsoft Word" w:date="2024-02-15T23:04:00Z"/>
              <w:rFonts w:asciiTheme="minorHAnsi" w:eastAsiaTheme="minorEastAsia" w:hAnsiTheme="minorHAnsi" w:cstheme="minorBidi"/>
              <w:noProof/>
              <w:color w:val="auto"/>
              <w:kern w:val="2"/>
              <w:sz w:val="24"/>
              <w:szCs w:val="24"/>
              <w14:ligatures w14:val="standardContextual"/>
            </w:rPr>
          </w:pPr>
          <w:ins w:id="220" w:author="Microsoft Word" w:date="2024-02-15T23:04:00Z">
            <w:r w:rsidRPr="00EC4114">
              <w:rPr>
                <w:rStyle w:val="Hyperlink"/>
                <w:noProof/>
              </w:rPr>
              <w:fldChar w:fldCharType="begin"/>
            </w:r>
            <w:r w:rsidRPr="00EC4114">
              <w:rPr>
                <w:rStyle w:val="Hyperlink"/>
                <w:noProof/>
              </w:rPr>
              <w:instrText xml:space="preserve"> </w:instrText>
            </w:r>
            <w:r>
              <w:rPr>
                <w:noProof/>
              </w:rPr>
              <w:instrText>HYPERLINK \l "_Toc158930600"</w:instrText>
            </w:r>
            <w:r w:rsidRPr="00EC4114">
              <w:rPr>
                <w:rStyle w:val="Hyperlink"/>
                <w:noProof/>
              </w:rPr>
              <w:instrText xml:space="preserve"> </w:instrText>
            </w:r>
            <w:r w:rsidRPr="00EC4114">
              <w:rPr>
                <w:rStyle w:val="Hyperlink"/>
                <w:noProof/>
              </w:rPr>
              <w:fldChar w:fldCharType="separate"/>
            </w:r>
            <w:r w:rsidRPr="00EC4114">
              <w:rPr>
                <w:rStyle w:val="Hyperlink"/>
                <w:noProof/>
                <w14:scene3d>
                  <w14:camera w14:prst="orthographicFront"/>
                  <w14:lightRig w14:rig="threePt" w14:dir="t">
                    <w14:rot w14:lat="0" w14:lon="0" w14:rev="0"/>
                  </w14:lightRig>
                </w14:scene3d>
              </w:rPr>
              <w:t>4.1.2</w:t>
            </w:r>
            <w:r>
              <w:rPr>
                <w:rFonts w:asciiTheme="minorHAnsi" w:eastAsiaTheme="minorEastAsia" w:hAnsiTheme="minorHAnsi" w:cstheme="minorBidi"/>
                <w:noProof/>
                <w:color w:val="auto"/>
                <w:kern w:val="2"/>
                <w:sz w:val="24"/>
                <w:szCs w:val="24"/>
                <w14:ligatures w14:val="standardContextual"/>
              </w:rPr>
              <w:tab/>
            </w:r>
            <w:r w:rsidRPr="00EC4114">
              <w:rPr>
                <w:rStyle w:val="Hyperlink"/>
                <w:noProof/>
              </w:rPr>
              <w:t>Các phiên bản YOLO trước đó</w:t>
            </w:r>
            <w:r>
              <w:rPr>
                <w:noProof/>
                <w:webHidden/>
              </w:rPr>
              <w:tab/>
            </w:r>
            <w:r>
              <w:rPr>
                <w:noProof/>
                <w:webHidden/>
              </w:rPr>
              <w:fldChar w:fldCharType="begin"/>
            </w:r>
            <w:r>
              <w:rPr>
                <w:noProof/>
                <w:webHidden/>
              </w:rPr>
              <w:instrText xml:space="preserve"> PAGEREF _Toc158930600 \h </w:instrText>
            </w:r>
          </w:ins>
          <w:r>
            <w:rPr>
              <w:noProof/>
              <w:webHidden/>
            </w:rPr>
          </w:r>
          <w:ins w:id="221" w:author="Microsoft Word" w:date="2024-02-15T23:04:00Z">
            <w:r>
              <w:rPr>
                <w:noProof/>
                <w:webHidden/>
              </w:rPr>
              <w:fldChar w:fldCharType="separate"/>
            </w:r>
            <w:r>
              <w:rPr>
                <w:noProof/>
                <w:webHidden/>
              </w:rPr>
              <w:t>18</w:t>
            </w:r>
            <w:r>
              <w:rPr>
                <w:noProof/>
                <w:webHidden/>
              </w:rPr>
              <w:fldChar w:fldCharType="end"/>
            </w:r>
            <w:r w:rsidRPr="00EC4114">
              <w:rPr>
                <w:rStyle w:val="Hyperlink"/>
                <w:noProof/>
              </w:rPr>
              <w:fldChar w:fldCharType="end"/>
            </w:r>
          </w:ins>
        </w:p>
        <w:p w14:paraId="6FAA4333" w14:textId="3747D69E" w:rsidR="00DD68F1" w:rsidRDefault="00DD68F1">
          <w:pPr>
            <w:pStyle w:val="TOC3"/>
            <w:tabs>
              <w:tab w:val="left" w:pos="1680"/>
              <w:tab w:val="right" w:leader="dot" w:pos="8494"/>
            </w:tabs>
            <w:rPr>
              <w:ins w:id="222" w:author="Microsoft Word" w:date="2024-02-15T23:04:00Z"/>
              <w:rFonts w:asciiTheme="minorHAnsi" w:eastAsiaTheme="minorEastAsia" w:hAnsiTheme="minorHAnsi" w:cstheme="minorBidi"/>
              <w:noProof/>
              <w:color w:val="auto"/>
              <w:kern w:val="2"/>
              <w:sz w:val="24"/>
              <w:szCs w:val="24"/>
              <w14:ligatures w14:val="standardContextual"/>
            </w:rPr>
          </w:pPr>
          <w:ins w:id="223" w:author="Microsoft Word" w:date="2024-02-15T23:04:00Z">
            <w:r w:rsidRPr="00EC4114">
              <w:rPr>
                <w:rStyle w:val="Hyperlink"/>
                <w:noProof/>
              </w:rPr>
              <w:fldChar w:fldCharType="begin"/>
            </w:r>
            <w:r w:rsidRPr="00EC4114">
              <w:rPr>
                <w:rStyle w:val="Hyperlink"/>
                <w:noProof/>
              </w:rPr>
              <w:instrText xml:space="preserve"> </w:instrText>
            </w:r>
            <w:r>
              <w:rPr>
                <w:noProof/>
              </w:rPr>
              <w:instrText>HYPERLINK \l "_Toc158930601"</w:instrText>
            </w:r>
            <w:r w:rsidRPr="00EC4114">
              <w:rPr>
                <w:rStyle w:val="Hyperlink"/>
                <w:noProof/>
              </w:rPr>
              <w:instrText xml:space="preserve"> </w:instrText>
            </w:r>
            <w:r w:rsidRPr="00EC4114">
              <w:rPr>
                <w:rStyle w:val="Hyperlink"/>
                <w:noProof/>
              </w:rPr>
              <w:fldChar w:fldCharType="separate"/>
            </w:r>
            <w:r w:rsidRPr="00EC4114">
              <w:rPr>
                <w:rStyle w:val="Hyperlink"/>
                <w:noProof/>
                <w14:scene3d>
                  <w14:camera w14:prst="orthographicFront"/>
                  <w14:lightRig w14:rig="threePt" w14:dir="t">
                    <w14:rot w14:lat="0" w14:lon="0" w14:rev="0"/>
                  </w14:lightRig>
                </w14:scene3d>
              </w:rPr>
              <w:t>4.1.3</w:t>
            </w:r>
            <w:r>
              <w:rPr>
                <w:rFonts w:asciiTheme="minorHAnsi" w:eastAsiaTheme="minorEastAsia" w:hAnsiTheme="minorHAnsi" w:cstheme="minorBidi"/>
                <w:noProof/>
                <w:color w:val="auto"/>
                <w:kern w:val="2"/>
                <w:sz w:val="24"/>
                <w:szCs w:val="24"/>
                <w14:ligatures w14:val="standardContextual"/>
              </w:rPr>
              <w:tab/>
            </w:r>
            <w:r w:rsidRPr="00EC4114">
              <w:rPr>
                <w:rStyle w:val="Hyperlink"/>
                <w:noProof/>
              </w:rPr>
              <w:t>Mạng YOLOv8</w:t>
            </w:r>
            <w:r>
              <w:rPr>
                <w:noProof/>
                <w:webHidden/>
              </w:rPr>
              <w:tab/>
            </w:r>
            <w:r>
              <w:rPr>
                <w:noProof/>
                <w:webHidden/>
              </w:rPr>
              <w:fldChar w:fldCharType="begin"/>
            </w:r>
            <w:r>
              <w:rPr>
                <w:noProof/>
                <w:webHidden/>
              </w:rPr>
              <w:instrText xml:space="preserve"> PAGEREF _Toc158930601 \h </w:instrText>
            </w:r>
          </w:ins>
          <w:r>
            <w:rPr>
              <w:noProof/>
              <w:webHidden/>
            </w:rPr>
          </w:r>
          <w:ins w:id="224" w:author="Microsoft Word" w:date="2024-02-15T23:04:00Z">
            <w:r>
              <w:rPr>
                <w:noProof/>
                <w:webHidden/>
              </w:rPr>
              <w:fldChar w:fldCharType="separate"/>
            </w:r>
            <w:r>
              <w:rPr>
                <w:noProof/>
                <w:webHidden/>
              </w:rPr>
              <w:t>20</w:t>
            </w:r>
            <w:r>
              <w:rPr>
                <w:noProof/>
                <w:webHidden/>
              </w:rPr>
              <w:fldChar w:fldCharType="end"/>
            </w:r>
            <w:r w:rsidRPr="00EC4114">
              <w:rPr>
                <w:rStyle w:val="Hyperlink"/>
                <w:noProof/>
              </w:rPr>
              <w:fldChar w:fldCharType="end"/>
            </w:r>
          </w:ins>
        </w:p>
        <w:p w14:paraId="71E0E7A5" w14:textId="7DF90B3E" w:rsidR="00DD68F1" w:rsidRDefault="00DD68F1">
          <w:pPr>
            <w:pStyle w:val="TOC2"/>
            <w:tabs>
              <w:tab w:val="left" w:pos="780"/>
              <w:tab w:val="right" w:leader="dot" w:pos="8494"/>
            </w:tabs>
            <w:rPr>
              <w:ins w:id="225" w:author="Microsoft Word" w:date="2024-02-15T23:04:00Z"/>
              <w:rFonts w:asciiTheme="minorHAnsi" w:eastAsiaTheme="minorEastAsia" w:hAnsiTheme="minorHAnsi" w:cstheme="minorBidi"/>
              <w:noProof/>
              <w:color w:val="auto"/>
              <w:kern w:val="2"/>
              <w:sz w:val="24"/>
              <w:szCs w:val="24"/>
              <w14:ligatures w14:val="standardContextual"/>
            </w:rPr>
          </w:pPr>
          <w:ins w:id="226" w:author="Microsoft Word" w:date="2024-02-15T23:04:00Z">
            <w:r w:rsidRPr="00EC4114">
              <w:rPr>
                <w:rStyle w:val="Hyperlink"/>
                <w:noProof/>
              </w:rPr>
              <w:fldChar w:fldCharType="begin"/>
            </w:r>
            <w:r w:rsidRPr="00EC4114">
              <w:rPr>
                <w:rStyle w:val="Hyperlink"/>
                <w:noProof/>
              </w:rPr>
              <w:instrText xml:space="preserve"> </w:instrText>
            </w:r>
            <w:r>
              <w:rPr>
                <w:noProof/>
              </w:rPr>
              <w:instrText>HYPERLINK \l "_Toc158930602"</w:instrText>
            </w:r>
            <w:r w:rsidRPr="00EC4114">
              <w:rPr>
                <w:rStyle w:val="Hyperlink"/>
                <w:noProof/>
              </w:rPr>
              <w:instrText xml:space="preserve"> </w:instrText>
            </w:r>
            <w:r w:rsidRPr="00EC4114">
              <w:rPr>
                <w:rStyle w:val="Hyperlink"/>
                <w:noProof/>
              </w:rPr>
              <w:fldChar w:fldCharType="separate"/>
            </w:r>
            <w:r w:rsidRPr="00EC4114">
              <w:rPr>
                <w:rStyle w:val="Hyperlink"/>
                <w:noProof/>
              </w:rPr>
              <w:t>4.2</w:t>
            </w:r>
            <w:r>
              <w:rPr>
                <w:rFonts w:asciiTheme="minorHAnsi" w:eastAsiaTheme="minorEastAsia" w:hAnsiTheme="minorHAnsi" w:cstheme="minorBidi"/>
                <w:noProof/>
                <w:color w:val="auto"/>
                <w:kern w:val="2"/>
                <w:sz w:val="24"/>
                <w:szCs w:val="24"/>
                <w14:ligatures w14:val="standardContextual"/>
              </w:rPr>
              <w:tab/>
            </w:r>
            <w:r w:rsidRPr="00EC4114">
              <w:rPr>
                <w:rStyle w:val="Hyperlink"/>
                <w:noProof/>
              </w:rPr>
              <w:t>Các đặc trưng dựa trên đường bao của hạt phấn</w:t>
            </w:r>
            <w:r>
              <w:rPr>
                <w:noProof/>
                <w:webHidden/>
              </w:rPr>
              <w:tab/>
            </w:r>
            <w:r>
              <w:rPr>
                <w:noProof/>
                <w:webHidden/>
              </w:rPr>
              <w:fldChar w:fldCharType="begin"/>
            </w:r>
            <w:r>
              <w:rPr>
                <w:noProof/>
                <w:webHidden/>
              </w:rPr>
              <w:instrText xml:space="preserve"> PAGEREF _Toc158930602 \h </w:instrText>
            </w:r>
          </w:ins>
          <w:r>
            <w:rPr>
              <w:noProof/>
              <w:webHidden/>
            </w:rPr>
          </w:r>
          <w:ins w:id="227" w:author="Microsoft Word" w:date="2024-02-15T23:04:00Z">
            <w:r>
              <w:rPr>
                <w:noProof/>
                <w:webHidden/>
              </w:rPr>
              <w:fldChar w:fldCharType="separate"/>
            </w:r>
            <w:r>
              <w:rPr>
                <w:noProof/>
                <w:webHidden/>
              </w:rPr>
              <w:t>21</w:t>
            </w:r>
            <w:r>
              <w:rPr>
                <w:noProof/>
                <w:webHidden/>
              </w:rPr>
              <w:fldChar w:fldCharType="end"/>
            </w:r>
            <w:r w:rsidRPr="00EC4114">
              <w:rPr>
                <w:rStyle w:val="Hyperlink"/>
                <w:noProof/>
              </w:rPr>
              <w:fldChar w:fldCharType="end"/>
            </w:r>
          </w:ins>
        </w:p>
        <w:p w14:paraId="5C23A957" w14:textId="60588F28" w:rsidR="00DD68F1" w:rsidRDefault="00DD68F1">
          <w:pPr>
            <w:pStyle w:val="TOC3"/>
            <w:tabs>
              <w:tab w:val="left" w:pos="1680"/>
              <w:tab w:val="right" w:leader="dot" w:pos="8494"/>
            </w:tabs>
            <w:rPr>
              <w:ins w:id="228" w:author="Microsoft Word" w:date="2024-02-15T23:04:00Z"/>
              <w:rFonts w:asciiTheme="minorHAnsi" w:eastAsiaTheme="minorEastAsia" w:hAnsiTheme="minorHAnsi" w:cstheme="minorBidi"/>
              <w:noProof/>
              <w:color w:val="auto"/>
              <w:kern w:val="2"/>
              <w:sz w:val="24"/>
              <w:szCs w:val="24"/>
              <w14:ligatures w14:val="standardContextual"/>
            </w:rPr>
          </w:pPr>
          <w:ins w:id="229" w:author="Microsoft Word" w:date="2024-02-15T23:04:00Z">
            <w:r w:rsidRPr="00EC4114">
              <w:rPr>
                <w:rStyle w:val="Hyperlink"/>
                <w:noProof/>
              </w:rPr>
              <w:fldChar w:fldCharType="begin"/>
            </w:r>
            <w:r w:rsidRPr="00EC4114">
              <w:rPr>
                <w:rStyle w:val="Hyperlink"/>
                <w:noProof/>
              </w:rPr>
              <w:instrText xml:space="preserve"> </w:instrText>
            </w:r>
            <w:r>
              <w:rPr>
                <w:noProof/>
              </w:rPr>
              <w:instrText>HYPERLINK \l "_Toc158930603"</w:instrText>
            </w:r>
            <w:r w:rsidRPr="00EC4114">
              <w:rPr>
                <w:rStyle w:val="Hyperlink"/>
                <w:noProof/>
              </w:rPr>
              <w:instrText xml:space="preserve"> </w:instrText>
            </w:r>
            <w:r w:rsidRPr="00EC4114">
              <w:rPr>
                <w:rStyle w:val="Hyperlink"/>
                <w:noProof/>
              </w:rPr>
              <w:fldChar w:fldCharType="separate"/>
            </w:r>
            <w:r w:rsidRPr="00EC4114">
              <w:rPr>
                <w:rStyle w:val="Hyperlink"/>
                <w:noProof/>
                <w14:scene3d>
                  <w14:camera w14:prst="orthographicFront"/>
                  <w14:lightRig w14:rig="threePt" w14:dir="t">
                    <w14:rot w14:lat="0" w14:lon="0" w14:rev="0"/>
                  </w14:lightRig>
                </w14:scene3d>
              </w:rPr>
              <w:t>4.2.1</w:t>
            </w:r>
            <w:r>
              <w:rPr>
                <w:rFonts w:asciiTheme="minorHAnsi" w:eastAsiaTheme="minorEastAsia" w:hAnsiTheme="minorHAnsi" w:cstheme="minorBidi"/>
                <w:noProof/>
                <w:color w:val="auto"/>
                <w:kern w:val="2"/>
                <w:sz w:val="24"/>
                <w:szCs w:val="24"/>
                <w14:ligatures w14:val="standardContextual"/>
              </w:rPr>
              <w:tab/>
            </w:r>
            <w:r w:rsidRPr="00EC4114">
              <w:rPr>
                <w:rStyle w:val="Hyperlink"/>
                <w:noProof/>
              </w:rPr>
              <w:t>Trích xuất các đặc trưng</w:t>
            </w:r>
            <w:r>
              <w:rPr>
                <w:noProof/>
                <w:webHidden/>
              </w:rPr>
              <w:tab/>
            </w:r>
            <w:r>
              <w:rPr>
                <w:noProof/>
                <w:webHidden/>
              </w:rPr>
              <w:fldChar w:fldCharType="begin"/>
            </w:r>
            <w:r>
              <w:rPr>
                <w:noProof/>
                <w:webHidden/>
              </w:rPr>
              <w:instrText xml:space="preserve"> PAGEREF _Toc158930603 \h </w:instrText>
            </w:r>
          </w:ins>
          <w:r>
            <w:rPr>
              <w:noProof/>
              <w:webHidden/>
            </w:rPr>
          </w:r>
          <w:ins w:id="230" w:author="Microsoft Word" w:date="2024-02-15T23:04:00Z">
            <w:r>
              <w:rPr>
                <w:noProof/>
                <w:webHidden/>
              </w:rPr>
              <w:fldChar w:fldCharType="separate"/>
            </w:r>
            <w:r>
              <w:rPr>
                <w:noProof/>
                <w:webHidden/>
              </w:rPr>
              <w:t>21</w:t>
            </w:r>
            <w:r>
              <w:rPr>
                <w:noProof/>
                <w:webHidden/>
              </w:rPr>
              <w:fldChar w:fldCharType="end"/>
            </w:r>
            <w:r w:rsidRPr="00EC4114">
              <w:rPr>
                <w:rStyle w:val="Hyperlink"/>
                <w:noProof/>
              </w:rPr>
              <w:fldChar w:fldCharType="end"/>
            </w:r>
          </w:ins>
        </w:p>
        <w:p w14:paraId="5F2446F2" w14:textId="01C4EB54" w:rsidR="00DD68F1" w:rsidRDefault="00DD68F1">
          <w:pPr>
            <w:pStyle w:val="TOC2"/>
            <w:tabs>
              <w:tab w:val="left" w:pos="780"/>
              <w:tab w:val="right" w:leader="dot" w:pos="8494"/>
            </w:tabs>
            <w:rPr>
              <w:ins w:id="231" w:author="Microsoft Word" w:date="2024-02-15T23:04:00Z"/>
              <w:rFonts w:asciiTheme="minorHAnsi" w:eastAsiaTheme="minorEastAsia" w:hAnsiTheme="minorHAnsi" w:cstheme="minorBidi"/>
              <w:noProof/>
              <w:color w:val="auto"/>
              <w:kern w:val="2"/>
              <w:sz w:val="24"/>
              <w:szCs w:val="24"/>
              <w14:ligatures w14:val="standardContextual"/>
            </w:rPr>
          </w:pPr>
          <w:ins w:id="232" w:author="Microsoft Word" w:date="2024-02-15T23:04:00Z">
            <w:r w:rsidRPr="00EC4114">
              <w:rPr>
                <w:rStyle w:val="Hyperlink"/>
                <w:noProof/>
              </w:rPr>
              <w:fldChar w:fldCharType="begin"/>
            </w:r>
            <w:r w:rsidRPr="00EC4114">
              <w:rPr>
                <w:rStyle w:val="Hyperlink"/>
                <w:noProof/>
              </w:rPr>
              <w:instrText xml:space="preserve"> </w:instrText>
            </w:r>
            <w:r>
              <w:rPr>
                <w:noProof/>
              </w:rPr>
              <w:instrText>HYPERLINK \l "_Toc158930604"</w:instrText>
            </w:r>
            <w:r w:rsidRPr="00EC4114">
              <w:rPr>
                <w:rStyle w:val="Hyperlink"/>
                <w:noProof/>
              </w:rPr>
              <w:instrText xml:space="preserve"> </w:instrText>
            </w:r>
            <w:r w:rsidRPr="00EC4114">
              <w:rPr>
                <w:rStyle w:val="Hyperlink"/>
                <w:noProof/>
              </w:rPr>
              <w:fldChar w:fldCharType="separate"/>
            </w:r>
            <w:r w:rsidRPr="00EC4114">
              <w:rPr>
                <w:rStyle w:val="Hyperlink"/>
                <w:noProof/>
              </w:rPr>
              <w:t>4.3</w:t>
            </w:r>
            <w:r>
              <w:rPr>
                <w:rFonts w:asciiTheme="minorHAnsi" w:eastAsiaTheme="minorEastAsia" w:hAnsiTheme="minorHAnsi" w:cstheme="minorBidi"/>
                <w:noProof/>
                <w:color w:val="auto"/>
                <w:kern w:val="2"/>
                <w:sz w:val="24"/>
                <w:szCs w:val="24"/>
                <w14:ligatures w14:val="standardContextual"/>
              </w:rPr>
              <w:tab/>
            </w:r>
            <w:r w:rsidRPr="00EC4114">
              <w:rPr>
                <w:rStyle w:val="Hyperlink"/>
                <w:noProof/>
              </w:rPr>
              <w:t>Kiến trúc mạng nơ ron đề xuất</w:t>
            </w:r>
            <w:r>
              <w:rPr>
                <w:noProof/>
                <w:webHidden/>
              </w:rPr>
              <w:tab/>
            </w:r>
            <w:r>
              <w:rPr>
                <w:noProof/>
                <w:webHidden/>
              </w:rPr>
              <w:fldChar w:fldCharType="begin"/>
            </w:r>
            <w:r>
              <w:rPr>
                <w:noProof/>
                <w:webHidden/>
              </w:rPr>
              <w:instrText xml:space="preserve"> PAGEREF _Toc158930604 \h </w:instrText>
            </w:r>
          </w:ins>
          <w:r>
            <w:rPr>
              <w:noProof/>
              <w:webHidden/>
            </w:rPr>
          </w:r>
          <w:ins w:id="233" w:author="Microsoft Word" w:date="2024-02-15T23:04:00Z">
            <w:r>
              <w:rPr>
                <w:noProof/>
                <w:webHidden/>
              </w:rPr>
              <w:fldChar w:fldCharType="separate"/>
            </w:r>
            <w:r>
              <w:rPr>
                <w:noProof/>
                <w:webHidden/>
              </w:rPr>
              <w:t>23</w:t>
            </w:r>
            <w:r>
              <w:rPr>
                <w:noProof/>
                <w:webHidden/>
              </w:rPr>
              <w:fldChar w:fldCharType="end"/>
            </w:r>
            <w:r w:rsidRPr="00EC4114">
              <w:rPr>
                <w:rStyle w:val="Hyperlink"/>
                <w:noProof/>
              </w:rPr>
              <w:fldChar w:fldCharType="end"/>
            </w:r>
          </w:ins>
        </w:p>
        <w:p w14:paraId="0DC291AD" w14:textId="62F4CB70" w:rsidR="00DD68F1" w:rsidRDefault="00DD68F1">
          <w:pPr>
            <w:pStyle w:val="TOC2"/>
            <w:tabs>
              <w:tab w:val="left" w:pos="780"/>
              <w:tab w:val="right" w:leader="dot" w:pos="8494"/>
            </w:tabs>
            <w:rPr>
              <w:ins w:id="234" w:author="Microsoft Word" w:date="2024-02-15T23:04:00Z"/>
              <w:rFonts w:asciiTheme="minorHAnsi" w:eastAsiaTheme="minorEastAsia" w:hAnsiTheme="minorHAnsi" w:cstheme="minorBidi"/>
              <w:noProof/>
              <w:color w:val="auto"/>
              <w:kern w:val="2"/>
              <w:sz w:val="24"/>
              <w:szCs w:val="24"/>
              <w14:ligatures w14:val="standardContextual"/>
            </w:rPr>
          </w:pPr>
          <w:ins w:id="235" w:author="Microsoft Word" w:date="2024-02-15T23:04:00Z">
            <w:r w:rsidRPr="00EC4114">
              <w:rPr>
                <w:rStyle w:val="Hyperlink"/>
                <w:noProof/>
              </w:rPr>
              <w:fldChar w:fldCharType="begin"/>
            </w:r>
            <w:r w:rsidRPr="00EC4114">
              <w:rPr>
                <w:rStyle w:val="Hyperlink"/>
                <w:noProof/>
              </w:rPr>
              <w:instrText xml:space="preserve"> </w:instrText>
            </w:r>
            <w:r>
              <w:rPr>
                <w:noProof/>
              </w:rPr>
              <w:instrText>HYPERLINK \l "_Toc158930605"</w:instrText>
            </w:r>
            <w:r w:rsidRPr="00EC4114">
              <w:rPr>
                <w:rStyle w:val="Hyperlink"/>
                <w:noProof/>
              </w:rPr>
              <w:instrText xml:space="preserve"> </w:instrText>
            </w:r>
            <w:r w:rsidRPr="00EC4114">
              <w:rPr>
                <w:rStyle w:val="Hyperlink"/>
                <w:noProof/>
              </w:rPr>
              <w:fldChar w:fldCharType="separate"/>
            </w:r>
            <w:r w:rsidRPr="00EC4114">
              <w:rPr>
                <w:rStyle w:val="Hyperlink"/>
                <w:noProof/>
              </w:rPr>
              <w:t>4.4</w:t>
            </w:r>
            <w:r>
              <w:rPr>
                <w:rFonts w:asciiTheme="minorHAnsi" w:eastAsiaTheme="minorEastAsia" w:hAnsiTheme="minorHAnsi" w:cstheme="minorBidi"/>
                <w:noProof/>
                <w:color w:val="auto"/>
                <w:kern w:val="2"/>
                <w:sz w:val="24"/>
                <w:szCs w:val="24"/>
                <w14:ligatures w14:val="standardContextual"/>
              </w:rPr>
              <w:tab/>
            </w:r>
            <w:r w:rsidRPr="00EC4114">
              <w:rPr>
                <w:rStyle w:val="Hyperlink"/>
                <w:noProof/>
              </w:rPr>
              <w:t>Thang đo độ chính xác</w:t>
            </w:r>
            <w:r>
              <w:rPr>
                <w:noProof/>
                <w:webHidden/>
              </w:rPr>
              <w:tab/>
            </w:r>
            <w:r>
              <w:rPr>
                <w:noProof/>
                <w:webHidden/>
              </w:rPr>
              <w:fldChar w:fldCharType="begin"/>
            </w:r>
            <w:r>
              <w:rPr>
                <w:noProof/>
                <w:webHidden/>
              </w:rPr>
              <w:instrText xml:space="preserve"> PAGEREF _Toc158930605 \h </w:instrText>
            </w:r>
          </w:ins>
          <w:r>
            <w:rPr>
              <w:noProof/>
              <w:webHidden/>
            </w:rPr>
          </w:r>
          <w:ins w:id="236" w:author="Microsoft Word" w:date="2024-02-15T23:04:00Z">
            <w:r>
              <w:rPr>
                <w:noProof/>
                <w:webHidden/>
              </w:rPr>
              <w:fldChar w:fldCharType="separate"/>
            </w:r>
            <w:r>
              <w:rPr>
                <w:noProof/>
                <w:webHidden/>
              </w:rPr>
              <w:t>26</w:t>
            </w:r>
            <w:r>
              <w:rPr>
                <w:noProof/>
                <w:webHidden/>
              </w:rPr>
              <w:fldChar w:fldCharType="end"/>
            </w:r>
            <w:r w:rsidRPr="00EC4114">
              <w:rPr>
                <w:rStyle w:val="Hyperlink"/>
                <w:noProof/>
              </w:rPr>
              <w:fldChar w:fldCharType="end"/>
            </w:r>
          </w:ins>
        </w:p>
        <w:p w14:paraId="7C5B5291" w14:textId="03FB6337" w:rsidR="00DD68F1" w:rsidRDefault="00DD68F1">
          <w:pPr>
            <w:pStyle w:val="TOC1"/>
            <w:tabs>
              <w:tab w:val="right" w:leader="dot" w:pos="8494"/>
            </w:tabs>
            <w:rPr>
              <w:ins w:id="237" w:author="Microsoft Word" w:date="2024-02-15T23:04:00Z"/>
              <w:rFonts w:asciiTheme="minorHAnsi" w:eastAsiaTheme="minorEastAsia" w:hAnsiTheme="minorHAnsi" w:cstheme="minorBidi"/>
              <w:b w:val="0"/>
              <w:noProof/>
              <w:color w:val="auto"/>
              <w:kern w:val="2"/>
              <w:sz w:val="24"/>
              <w:szCs w:val="24"/>
              <w14:ligatures w14:val="standardContextual"/>
            </w:rPr>
          </w:pPr>
          <w:ins w:id="238" w:author="Microsoft Word" w:date="2024-02-15T23:04:00Z">
            <w:r w:rsidRPr="00EC4114">
              <w:rPr>
                <w:rStyle w:val="Hyperlink"/>
                <w:noProof/>
              </w:rPr>
              <w:fldChar w:fldCharType="begin"/>
            </w:r>
            <w:r w:rsidRPr="00EC4114">
              <w:rPr>
                <w:rStyle w:val="Hyperlink"/>
                <w:noProof/>
              </w:rPr>
              <w:instrText xml:space="preserve"> </w:instrText>
            </w:r>
            <w:r>
              <w:rPr>
                <w:noProof/>
              </w:rPr>
              <w:instrText>HYPERLINK \l "_Toc158930606"</w:instrText>
            </w:r>
            <w:r w:rsidRPr="00EC4114">
              <w:rPr>
                <w:rStyle w:val="Hyperlink"/>
                <w:noProof/>
              </w:rPr>
              <w:instrText xml:space="preserve"> </w:instrText>
            </w:r>
            <w:r w:rsidRPr="00EC4114">
              <w:rPr>
                <w:rStyle w:val="Hyperlink"/>
                <w:noProof/>
              </w:rPr>
              <w:fldChar w:fldCharType="separate"/>
            </w:r>
            <w:r w:rsidRPr="00EC4114">
              <w:rPr>
                <w:rStyle w:val="Hyperlink"/>
                <w:noProof/>
              </w:rPr>
              <w:t>CHƯƠNG 5. THỰC NGHIỆM VÀ KẾT QUẢ</w:t>
            </w:r>
            <w:r>
              <w:rPr>
                <w:noProof/>
                <w:webHidden/>
              </w:rPr>
              <w:tab/>
            </w:r>
            <w:r>
              <w:rPr>
                <w:noProof/>
                <w:webHidden/>
              </w:rPr>
              <w:fldChar w:fldCharType="begin"/>
            </w:r>
            <w:r>
              <w:rPr>
                <w:noProof/>
                <w:webHidden/>
              </w:rPr>
              <w:instrText xml:space="preserve"> PAGEREF _Toc158930606 \h </w:instrText>
            </w:r>
          </w:ins>
          <w:r>
            <w:rPr>
              <w:noProof/>
              <w:webHidden/>
            </w:rPr>
          </w:r>
          <w:ins w:id="239" w:author="Microsoft Word" w:date="2024-02-15T23:04:00Z">
            <w:r>
              <w:rPr>
                <w:noProof/>
                <w:webHidden/>
              </w:rPr>
              <w:fldChar w:fldCharType="separate"/>
            </w:r>
            <w:r>
              <w:rPr>
                <w:noProof/>
                <w:webHidden/>
              </w:rPr>
              <w:t>27</w:t>
            </w:r>
            <w:r>
              <w:rPr>
                <w:noProof/>
                <w:webHidden/>
              </w:rPr>
              <w:fldChar w:fldCharType="end"/>
            </w:r>
            <w:r w:rsidRPr="00EC4114">
              <w:rPr>
                <w:rStyle w:val="Hyperlink"/>
                <w:noProof/>
              </w:rPr>
              <w:fldChar w:fldCharType="end"/>
            </w:r>
          </w:ins>
        </w:p>
        <w:p w14:paraId="567B71C5" w14:textId="3FF1F657" w:rsidR="00DD68F1" w:rsidRDefault="00DD68F1">
          <w:pPr>
            <w:pStyle w:val="TOC2"/>
            <w:tabs>
              <w:tab w:val="left" w:pos="780"/>
              <w:tab w:val="right" w:leader="dot" w:pos="8494"/>
            </w:tabs>
            <w:rPr>
              <w:ins w:id="240" w:author="Microsoft Word" w:date="2024-02-15T23:04:00Z"/>
              <w:rFonts w:asciiTheme="minorHAnsi" w:eastAsiaTheme="minorEastAsia" w:hAnsiTheme="minorHAnsi" w:cstheme="minorBidi"/>
              <w:noProof/>
              <w:color w:val="auto"/>
              <w:kern w:val="2"/>
              <w:sz w:val="24"/>
              <w:szCs w:val="24"/>
              <w14:ligatures w14:val="standardContextual"/>
            </w:rPr>
          </w:pPr>
          <w:ins w:id="241" w:author="Microsoft Word" w:date="2024-02-15T23:04:00Z">
            <w:r w:rsidRPr="00EC4114">
              <w:rPr>
                <w:rStyle w:val="Hyperlink"/>
                <w:noProof/>
              </w:rPr>
              <w:lastRenderedPageBreak/>
              <w:fldChar w:fldCharType="begin"/>
            </w:r>
            <w:r w:rsidRPr="00EC4114">
              <w:rPr>
                <w:rStyle w:val="Hyperlink"/>
                <w:noProof/>
              </w:rPr>
              <w:instrText xml:space="preserve"> </w:instrText>
            </w:r>
            <w:r>
              <w:rPr>
                <w:noProof/>
              </w:rPr>
              <w:instrText>HYPERLINK \l "_Toc158930607"</w:instrText>
            </w:r>
            <w:r w:rsidRPr="00EC4114">
              <w:rPr>
                <w:rStyle w:val="Hyperlink"/>
                <w:noProof/>
              </w:rPr>
              <w:instrText xml:space="preserve"> </w:instrText>
            </w:r>
            <w:r w:rsidRPr="00EC4114">
              <w:rPr>
                <w:rStyle w:val="Hyperlink"/>
                <w:noProof/>
              </w:rPr>
              <w:fldChar w:fldCharType="separate"/>
            </w:r>
            <w:r w:rsidRPr="00EC4114">
              <w:rPr>
                <w:rStyle w:val="Hyperlink"/>
                <w:noProof/>
              </w:rPr>
              <w:t>5.1</w:t>
            </w:r>
            <w:r>
              <w:rPr>
                <w:rFonts w:asciiTheme="minorHAnsi" w:eastAsiaTheme="minorEastAsia" w:hAnsiTheme="minorHAnsi" w:cstheme="minorBidi"/>
                <w:noProof/>
                <w:color w:val="auto"/>
                <w:kern w:val="2"/>
                <w:sz w:val="24"/>
                <w:szCs w:val="24"/>
                <w14:ligatures w14:val="standardContextual"/>
              </w:rPr>
              <w:tab/>
            </w:r>
            <w:r w:rsidRPr="00EC4114">
              <w:rPr>
                <w:rStyle w:val="Hyperlink"/>
                <w:noProof/>
              </w:rPr>
              <w:t>Cơ sở dữ liệu</w:t>
            </w:r>
            <w:r>
              <w:rPr>
                <w:noProof/>
                <w:webHidden/>
              </w:rPr>
              <w:tab/>
            </w:r>
            <w:r>
              <w:rPr>
                <w:noProof/>
                <w:webHidden/>
              </w:rPr>
              <w:fldChar w:fldCharType="begin"/>
            </w:r>
            <w:r>
              <w:rPr>
                <w:noProof/>
                <w:webHidden/>
              </w:rPr>
              <w:instrText xml:space="preserve"> PAGEREF _Toc158930607 \h </w:instrText>
            </w:r>
          </w:ins>
          <w:r>
            <w:rPr>
              <w:noProof/>
              <w:webHidden/>
            </w:rPr>
          </w:r>
          <w:ins w:id="242" w:author="Microsoft Word" w:date="2024-02-15T23:04:00Z">
            <w:r>
              <w:rPr>
                <w:noProof/>
                <w:webHidden/>
              </w:rPr>
              <w:fldChar w:fldCharType="separate"/>
            </w:r>
            <w:r>
              <w:rPr>
                <w:noProof/>
                <w:webHidden/>
              </w:rPr>
              <w:t>27</w:t>
            </w:r>
            <w:r>
              <w:rPr>
                <w:noProof/>
                <w:webHidden/>
              </w:rPr>
              <w:fldChar w:fldCharType="end"/>
            </w:r>
            <w:r w:rsidRPr="00EC4114">
              <w:rPr>
                <w:rStyle w:val="Hyperlink"/>
                <w:noProof/>
              </w:rPr>
              <w:fldChar w:fldCharType="end"/>
            </w:r>
          </w:ins>
        </w:p>
        <w:p w14:paraId="58C87E63" w14:textId="3C10034D" w:rsidR="00DD68F1" w:rsidRDefault="00DD68F1">
          <w:pPr>
            <w:pStyle w:val="TOC2"/>
            <w:tabs>
              <w:tab w:val="left" w:pos="780"/>
              <w:tab w:val="right" w:leader="dot" w:pos="8494"/>
            </w:tabs>
            <w:rPr>
              <w:ins w:id="243" w:author="Microsoft Word" w:date="2024-02-15T23:04:00Z"/>
              <w:rFonts w:asciiTheme="minorHAnsi" w:eastAsiaTheme="minorEastAsia" w:hAnsiTheme="minorHAnsi" w:cstheme="minorBidi"/>
              <w:noProof/>
              <w:color w:val="auto"/>
              <w:kern w:val="2"/>
              <w:sz w:val="24"/>
              <w:szCs w:val="24"/>
              <w14:ligatures w14:val="standardContextual"/>
            </w:rPr>
          </w:pPr>
          <w:ins w:id="244" w:author="Microsoft Word" w:date="2024-02-15T23:04:00Z">
            <w:r w:rsidRPr="00EC4114">
              <w:rPr>
                <w:rStyle w:val="Hyperlink"/>
                <w:noProof/>
              </w:rPr>
              <w:fldChar w:fldCharType="begin"/>
            </w:r>
            <w:r w:rsidRPr="00EC4114">
              <w:rPr>
                <w:rStyle w:val="Hyperlink"/>
                <w:noProof/>
              </w:rPr>
              <w:instrText xml:space="preserve"> </w:instrText>
            </w:r>
            <w:r>
              <w:rPr>
                <w:noProof/>
              </w:rPr>
              <w:instrText>HYPERLINK \l "_Toc158930608"</w:instrText>
            </w:r>
            <w:r w:rsidRPr="00EC4114">
              <w:rPr>
                <w:rStyle w:val="Hyperlink"/>
                <w:noProof/>
              </w:rPr>
              <w:instrText xml:space="preserve"> </w:instrText>
            </w:r>
            <w:r w:rsidRPr="00EC4114">
              <w:rPr>
                <w:rStyle w:val="Hyperlink"/>
                <w:noProof/>
              </w:rPr>
              <w:fldChar w:fldCharType="separate"/>
            </w:r>
            <w:r w:rsidRPr="00EC4114">
              <w:rPr>
                <w:rStyle w:val="Hyperlink"/>
                <w:noProof/>
              </w:rPr>
              <w:t>5.2</w:t>
            </w:r>
            <w:r>
              <w:rPr>
                <w:rFonts w:asciiTheme="minorHAnsi" w:eastAsiaTheme="minorEastAsia" w:hAnsiTheme="minorHAnsi" w:cstheme="minorBidi"/>
                <w:noProof/>
                <w:color w:val="auto"/>
                <w:kern w:val="2"/>
                <w:sz w:val="24"/>
                <w:szCs w:val="24"/>
                <w14:ligatures w14:val="standardContextual"/>
              </w:rPr>
              <w:tab/>
            </w:r>
            <w:r w:rsidRPr="00EC4114">
              <w:rPr>
                <w:rStyle w:val="Hyperlink"/>
                <w:noProof/>
              </w:rPr>
              <w:t>Kết quả</w:t>
            </w:r>
            <w:r>
              <w:rPr>
                <w:noProof/>
                <w:webHidden/>
              </w:rPr>
              <w:tab/>
            </w:r>
            <w:r>
              <w:rPr>
                <w:noProof/>
                <w:webHidden/>
              </w:rPr>
              <w:fldChar w:fldCharType="begin"/>
            </w:r>
            <w:r>
              <w:rPr>
                <w:noProof/>
                <w:webHidden/>
              </w:rPr>
              <w:instrText xml:space="preserve"> PAGEREF _Toc158930608 \h </w:instrText>
            </w:r>
          </w:ins>
          <w:r>
            <w:rPr>
              <w:noProof/>
              <w:webHidden/>
            </w:rPr>
          </w:r>
          <w:ins w:id="245" w:author="Microsoft Word" w:date="2024-02-15T23:04:00Z">
            <w:r>
              <w:rPr>
                <w:noProof/>
                <w:webHidden/>
              </w:rPr>
              <w:fldChar w:fldCharType="separate"/>
            </w:r>
            <w:r>
              <w:rPr>
                <w:noProof/>
                <w:webHidden/>
              </w:rPr>
              <w:t>28</w:t>
            </w:r>
            <w:r>
              <w:rPr>
                <w:noProof/>
                <w:webHidden/>
              </w:rPr>
              <w:fldChar w:fldCharType="end"/>
            </w:r>
            <w:r w:rsidRPr="00EC4114">
              <w:rPr>
                <w:rStyle w:val="Hyperlink"/>
                <w:noProof/>
              </w:rPr>
              <w:fldChar w:fldCharType="end"/>
            </w:r>
          </w:ins>
        </w:p>
        <w:p w14:paraId="1EA5846B" w14:textId="51CDC6BE" w:rsidR="00DD68F1" w:rsidRDefault="00DD68F1">
          <w:pPr>
            <w:pStyle w:val="TOC3"/>
            <w:tabs>
              <w:tab w:val="left" w:pos="1680"/>
              <w:tab w:val="right" w:leader="dot" w:pos="8494"/>
            </w:tabs>
            <w:rPr>
              <w:ins w:id="246" w:author="Microsoft Word" w:date="2024-02-15T23:04:00Z"/>
              <w:rFonts w:asciiTheme="minorHAnsi" w:eastAsiaTheme="minorEastAsia" w:hAnsiTheme="minorHAnsi" w:cstheme="minorBidi"/>
              <w:noProof/>
              <w:color w:val="auto"/>
              <w:kern w:val="2"/>
              <w:sz w:val="24"/>
              <w:szCs w:val="24"/>
              <w14:ligatures w14:val="standardContextual"/>
            </w:rPr>
          </w:pPr>
          <w:ins w:id="247" w:author="Microsoft Word" w:date="2024-02-15T23:04:00Z">
            <w:r w:rsidRPr="00EC4114">
              <w:rPr>
                <w:rStyle w:val="Hyperlink"/>
                <w:noProof/>
              </w:rPr>
              <w:fldChar w:fldCharType="begin"/>
            </w:r>
            <w:r w:rsidRPr="00EC4114">
              <w:rPr>
                <w:rStyle w:val="Hyperlink"/>
                <w:noProof/>
              </w:rPr>
              <w:instrText xml:space="preserve"> </w:instrText>
            </w:r>
            <w:r>
              <w:rPr>
                <w:noProof/>
              </w:rPr>
              <w:instrText>HYPERLINK \l "_Toc158930609"</w:instrText>
            </w:r>
            <w:r w:rsidRPr="00EC4114">
              <w:rPr>
                <w:rStyle w:val="Hyperlink"/>
                <w:noProof/>
              </w:rPr>
              <w:instrText xml:space="preserve"> </w:instrText>
            </w:r>
            <w:r w:rsidRPr="00EC4114">
              <w:rPr>
                <w:rStyle w:val="Hyperlink"/>
                <w:noProof/>
              </w:rPr>
              <w:fldChar w:fldCharType="separate"/>
            </w:r>
            <w:r w:rsidRPr="00EC4114">
              <w:rPr>
                <w:rStyle w:val="Hyperlink"/>
                <w:noProof/>
                <w14:scene3d>
                  <w14:camera w14:prst="orthographicFront"/>
                  <w14:lightRig w14:rig="threePt" w14:dir="t">
                    <w14:rot w14:lat="0" w14:lon="0" w14:rev="0"/>
                  </w14:lightRig>
                </w14:scene3d>
              </w:rPr>
              <w:t>5.2.1</w:t>
            </w:r>
            <w:r>
              <w:rPr>
                <w:rFonts w:asciiTheme="minorHAnsi" w:eastAsiaTheme="minorEastAsia" w:hAnsiTheme="minorHAnsi" w:cstheme="minorBidi"/>
                <w:noProof/>
                <w:color w:val="auto"/>
                <w:kern w:val="2"/>
                <w:sz w:val="24"/>
                <w:szCs w:val="24"/>
                <w14:ligatures w14:val="standardContextual"/>
              </w:rPr>
              <w:tab/>
            </w:r>
            <w:r w:rsidRPr="00EC4114">
              <w:rPr>
                <w:rStyle w:val="Hyperlink"/>
                <w:noProof/>
              </w:rPr>
              <w:t>Phân đoạn phấn hoa bằng YOLOv8</w:t>
            </w:r>
            <w:r>
              <w:rPr>
                <w:noProof/>
                <w:webHidden/>
              </w:rPr>
              <w:tab/>
            </w:r>
            <w:r>
              <w:rPr>
                <w:noProof/>
                <w:webHidden/>
              </w:rPr>
              <w:fldChar w:fldCharType="begin"/>
            </w:r>
            <w:r>
              <w:rPr>
                <w:noProof/>
                <w:webHidden/>
              </w:rPr>
              <w:instrText xml:space="preserve"> PAGEREF _Toc158930609 \h </w:instrText>
            </w:r>
          </w:ins>
          <w:r>
            <w:rPr>
              <w:noProof/>
              <w:webHidden/>
            </w:rPr>
          </w:r>
          <w:ins w:id="248" w:author="Microsoft Word" w:date="2024-02-15T23:04:00Z">
            <w:r>
              <w:rPr>
                <w:noProof/>
                <w:webHidden/>
              </w:rPr>
              <w:fldChar w:fldCharType="separate"/>
            </w:r>
            <w:r>
              <w:rPr>
                <w:noProof/>
                <w:webHidden/>
              </w:rPr>
              <w:t>29</w:t>
            </w:r>
            <w:r>
              <w:rPr>
                <w:noProof/>
                <w:webHidden/>
              </w:rPr>
              <w:fldChar w:fldCharType="end"/>
            </w:r>
            <w:r w:rsidRPr="00EC4114">
              <w:rPr>
                <w:rStyle w:val="Hyperlink"/>
                <w:noProof/>
              </w:rPr>
              <w:fldChar w:fldCharType="end"/>
            </w:r>
          </w:ins>
        </w:p>
        <w:p w14:paraId="4ED5B84A" w14:textId="47844528" w:rsidR="00DD68F1" w:rsidRDefault="00DD68F1">
          <w:pPr>
            <w:pStyle w:val="TOC3"/>
            <w:tabs>
              <w:tab w:val="left" w:pos="1680"/>
              <w:tab w:val="right" w:leader="dot" w:pos="8494"/>
            </w:tabs>
            <w:rPr>
              <w:ins w:id="249" w:author="Microsoft Word" w:date="2024-02-15T23:04:00Z"/>
              <w:rFonts w:asciiTheme="minorHAnsi" w:eastAsiaTheme="minorEastAsia" w:hAnsiTheme="minorHAnsi" w:cstheme="minorBidi"/>
              <w:noProof/>
              <w:color w:val="auto"/>
              <w:kern w:val="2"/>
              <w:sz w:val="24"/>
              <w:szCs w:val="24"/>
              <w14:ligatures w14:val="standardContextual"/>
            </w:rPr>
          </w:pPr>
          <w:ins w:id="250" w:author="Microsoft Word" w:date="2024-02-15T23:04:00Z">
            <w:r w:rsidRPr="00EC4114">
              <w:rPr>
                <w:rStyle w:val="Hyperlink"/>
                <w:noProof/>
              </w:rPr>
              <w:fldChar w:fldCharType="begin"/>
            </w:r>
            <w:r w:rsidRPr="00EC4114">
              <w:rPr>
                <w:rStyle w:val="Hyperlink"/>
                <w:noProof/>
              </w:rPr>
              <w:instrText xml:space="preserve"> </w:instrText>
            </w:r>
            <w:r>
              <w:rPr>
                <w:noProof/>
              </w:rPr>
              <w:instrText>HYPERLINK \l "_Toc158930610"</w:instrText>
            </w:r>
            <w:r w:rsidRPr="00EC4114">
              <w:rPr>
                <w:rStyle w:val="Hyperlink"/>
                <w:noProof/>
              </w:rPr>
              <w:instrText xml:space="preserve"> </w:instrText>
            </w:r>
            <w:r w:rsidRPr="00EC4114">
              <w:rPr>
                <w:rStyle w:val="Hyperlink"/>
                <w:noProof/>
              </w:rPr>
              <w:fldChar w:fldCharType="separate"/>
            </w:r>
            <w:r w:rsidRPr="00EC4114">
              <w:rPr>
                <w:rStyle w:val="Hyperlink"/>
                <w:noProof/>
                <w14:scene3d>
                  <w14:camera w14:prst="orthographicFront"/>
                  <w14:lightRig w14:rig="threePt" w14:dir="t">
                    <w14:rot w14:lat="0" w14:lon="0" w14:rev="0"/>
                  </w14:lightRig>
                </w14:scene3d>
              </w:rPr>
              <w:t>5.2.2</w:t>
            </w:r>
            <w:r>
              <w:rPr>
                <w:rFonts w:asciiTheme="minorHAnsi" w:eastAsiaTheme="minorEastAsia" w:hAnsiTheme="minorHAnsi" w:cstheme="minorBidi"/>
                <w:noProof/>
                <w:color w:val="auto"/>
                <w:kern w:val="2"/>
                <w:sz w:val="24"/>
                <w:szCs w:val="24"/>
                <w14:ligatures w14:val="standardContextual"/>
              </w:rPr>
              <w:tab/>
            </w:r>
            <w:r w:rsidRPr="00EC4114">
              <w:rPr>
                <w:rStyle w:val="Hyperlink"/>
                <w:noProof/>
              </w:rPr>
              <w:t>Phân loại dựa trên các đặc trưng của đường bao</w:t>
            </w:r>
            <w:r>
              <w:rPr>
                <w:noProof/>
                <w:webHidden/>
              </w:rPr>
              <w:tab/>
            </w:r>
            <w:r>
              <w:rPr>
                <w:noProof/>
                <w:webHidden/>
              </w:rPr>
              <w:fldChar w:fldCharType="begin"/>
            </w:r>
            <w:r>
              <w:rPr>
                <w:noProof/>
                <w:webHidden/>
              </w:rPr>
              <w:instrText xml:space="preserve"> PAGEREF _Toc158930610 \h </w:instrText>
            </w:r>
          </w:ins>
          <w:r>
            <w:rPr>
              <w:noProof/>
              <w:webHidden/>
            </w:rPr>
          </w:r>
          <w:ins w:id="251" w:author="Microsoft Word" w:date="2024-02-15T23:04:00Z">
            <w:r>
              <w:rPr>
                <w:noProof/>
                <w:webHidden/>
              </w:rPr>
              <w:fldChar w:fldCharType="separate"/>
            </w:r>
            <w:r>
              <w:rPr>
                <w:noProof/>
                <w:webHidden/>
              </w:rPr>
              <w:t>30</w:t>
            </w:r>
            <w:r>
              <w:rPr>
                <w:noProof/>
                <w:webHidden/>
              </w:rPr>
              <w:fldChar w:fldCharType="end"/>
            </w:r>
            <w:r w:rsidRPr="00EC4114">
              <w:rPr>
                <w:rStyle w:val="Hyperlink"/>
                <w:noProof/>
              </w:rPr>
              <w:fldChar w:fldCharType="end"/>
            </w:r>
          </w:ins>
        </w:p>
        <w:p w14:paraId="780BCA4B" w14:textId="1ED69307" w:rsidR="00DD68F1" w:rsidRDefault="00DD68F1">
          <w:pPr>
            <w:pStyle w:val="TOC3"/>
            <w:tabs>
              <w:tab w:val="left" w:pos="1680"/>
              <w:tab w:val="right" w:leader="dot" w:pos="8494"/>
            </w:tabs>
            <w:rPr>
              <w:ins w:id="252" w:author="Microsoft Word" w:date="2024-02-15T23:04:00Z"/>
              <w:rFonts w:asciiTheme="minorHAnsi" w:eastAsiaTheme="minorEastAsia" w:hAnsiTheme="minorHAnsi" w:cstheme="minorBidi"/>
              <w:noProof/>
              <w:color w:val="auto"/>
              <w:kern w:val="2"/>
              <w:sz w:val="24"/>
              <w:szCs w:val="24"/>
              <w14:ligatures w14:val="standardContextual"/>
            </w:rPr>
          </w:pPr>
          <w:ins w:id="253" w:author="Microsoft Word" w:date="2024-02-15T23:04:00Z">
            <w:r w:rsidRPr="00EC4114">
              <w:rPr>
                <w:rStyle w:val="Hyperlink"/>
                <w:noProof/>
              </w:rPr>
              <w:fldChar w:fldCharType="begin"/>
            </w:r>
            <w:r w:rsidRPr="00EC4114">
              <w:rPr>
                <w:rStyle w:val="Hyperlink"/>
                <w:noProof/>
              </w:rPr>
              <w:instrText xml:space="preserve"> </w:instrText>
            </w:r>
            <w:r>
              <w:rPr>
                <w:noProof/>
              </w:rPr>
              <w:instrText>HYPERLINK \l "_Toc158930611"</w:instrText>
            </w:r>
            <w:r w:rsidRPr="00EC4114">
              <w:rPr>
                <w:rStyle w:val="Hyperlink"/>
                <w:noProof/>
              </w:rPr>
              <w:instrText xml:space="preserve"> </w:instrText>
            </w:r>
            <w:r w:rsidRPr="00EC4114">
              <w:rPr>
                <w:rStyle w:val="Hyperlink"/>
                <w:noProof/>
              </w:rPr>
              <w:fldChar w:fldCharType="separate"/>
            </w:r>
            <w:r w:rsidRPr="00EC4114">
              <w:rPr>
                <w:rStyle w:val="Hyperlink"/>
                <w:noProof/>
                <w14:scene3d>
                  <w14:camera w14:prst="orthographicFront"/>
                  <w14:lightRig w14:rig="threePt" w14:dir="t">
                    <w14:rot w14:lat="0" w14:lon="0" w14:rev="0"/>
                  </w14:lightRig>
                </w14:scene3d>
              </w:rPr>
              <w:t>5.2.3</w:t>
            </w:r>
            <w:r>
              <w:rPr>
                <w:rFonts w:asciiTheme="minorHAnsi" w:eastAsiaTheme="minorEastAsia" w:hAnsiTheme="minorHAnsi" w:cstheme="minorBidi"/>
                <w:noProof/>
                <w:color w:val="auto"/>
                <w:kern w:val="2"/>
                <w:sz w:val="24"/>
                <w:szCs w:val="24"/>
                <w14:ligatures w14:val="standardContextual"/>
              </w:rPr>
              <w:tab/>
            </w:r>
            <w:r w:rsidRPr="00EC4114">
              <w:rPr>
                <w:rStyle w:val="Hyperlink"/>
                <w:noProof/>
              </w:rPr>
              <w:t>Phân loại sử dụng mạng nơ-ron</w:t>
            </w:r>
            <w:r>
              <w:rPr>
                <w:noProof/>
                <w:webHidden/>
              </w:rPr>
              <w:tab/>
            </w:r>
            <w:r>
              <w:rPr>
                <w:noProof/>
                <w:webHidden/>
              </w:rPr>
              <w:fldChar w:fldCharType="begin"/>
            </w:r>
            <w:r>
              <w:rPr>
                <w:noProof/>
                <w:webHidden/>
              </w:rPr>
              <w:instrText xml:space="preserve"> PAGEREF _Toc158930611 \h </w:instrText>
            </w:r>
          </w:ins>
          <w:r>
            <w:rPr>
              <w:noProof/>
              <w:webHidden/>
            </w:rPr>
          </w:r>
          <w:ins w:id="254" w:author="Microsoft Word" w:date="2024-02-15T23:04:00Z">
            <w:r>
              <w:rPr>
                <w:noProof/>
                <w:webHidden/>
              </w:rPr>
              <w:fldChar w:fldCharType="separate"/>
            </w:r>
            <w:r>
              <w:rPr>
                <w:noProof/>
                <w:webHidden/>
              </w:rPr>
              <w:t>32</w:t>
            </w:r>
            <w:r>
              <w:rPr>
                <w:noProof/>
                <w:webHidden/>
              </w:rPr>
              <w:fldChar w:fldCharType="end"/>
            </w:r>
            <w:r w:rsidRPr="00EC4114">
              <w:rPr>
                <w:rStyle w:val="Hyperlink"/>
                <w:noProof/>
              </w:rPr>
              <w:fldChar w:fldCharType="end"/>
            </w:r>
          </w:ins>
        </w:p>
        <w:p w14:paraId="775C9029" w14:textId="62D9D194" w:rsidR="00DD68F1" w:rsidRDefault="00DD68F1">
          <w:pPr>
            <w:pStyle w:val="TOC2"/>
            <w:tabs>
              <w:tab w:val="left" w:pos="780"/>
              <w:tab w:val="right" w:leader="dot" w:pos="8494"/>
            </w:tabs>
            <w:rPr>
              <w:ins w:id="255" w:author="Microsoft Word" w:date="2024-02-15T23:04:00Z"/>
              <w:rFonts w:asciiTheme="minorHAnsi" w:eastAsiaTheme="minorEastAsia" w:hAnsiTheme="minorHAnsi" w:cstheme="minorBidi"/>
              <w:noProof/>
              <w:color w:val="auto"/>
              <w:kern w:val="2"/>
              <w:sz w:val="24"/>
              <w:szCs w:val="24"/>
              <w14:ligatures w14:val="standardContextual"/>
            </w:rPr>
          </w:pPr>
          <w:ins w:id="256" w:author="Microsoft Word" w:date="2024-02-15T23:04:00Z">
            <w:r w:rsidRPr="00EC4114">
              <w:rPr>
                <w:rStyle w:val="Hyperlink"/>
                <w:noProof/>
              </w:rPr>
              <w:fldChar w:fldCharType="begin"/>
            </w:r>
            <w:r w:rsidRPr="00EC4114">
              <w:rPr>
                <w:rStyle w:val="Hyperlink"/>
                <w:noProof/>
              </w:rPr>
              <w:instrText xml:space="preserve"> </w:instrText>
            </w:r>
            <w:r>
              <w:rPr>
                <w:noProof/>
              </w:rPr>
              <w:instrText>HYPERLINK \l "_Toc158930612"</w:instrText>
            </w:r>
            <w:r w:rsidRPr="00EC4114">
              <w:rPr>
                <w:rStyle w:val="Hyperlink"/>
                <w:noProof/>
              </w:rPr>
              <w:instrText xml:space="preserve"> </w:instrText>
            </w:r>
            <w:r w:rsidRPr="00EC4114">
              <w:rPr>
                <w:rStyle w:val="Hyperlink"/>
                <w:noProof/>
              </w:rPr>
              <w:fldChar w:fldCharType="separate"/>
            </w:r>
            <w:r w:rsidRPr="00EC4114">
              <w:rPr>
                <w:rStyle w:val="Hyperlink"/>
                <w:noProof/>
              </w:rPr>
              <w:t>5.3</w:t>
            </w:r>
            <w:r>
              <w:rPr>
                <w:rFonts w:asciiTheme="minorHAnsi" w:eastAsiaTheme="minorEastAsia" w:hAnsiTheme="minorHAnsi" w:cstheme="minorBidi"/>
                <w:noProof/>
                <w:color w:val="auto"/>
                <w:kern w:val="2"/>
                <w:sz w:val="24"/>
                <w:szCs w:val="24"/>
                <w14:ligatures w14:val="standardContextual"/>
              </w:rPr>
              <w:tab/>
            </w:r>
            <w:r w:rsidRPr="00EC4114">
              <w:rPr>
                <w:rStyle w:val="Hyperlink"/>
                <w:noProof/>
              </w:rPr>
              <w:t>So sánh và nhận xét</w:t>
            </w:r>
            <w:r>
              <w:rPr>
                <w:noProof/>
                <w:webHidden/>
              </w:rPr>
              <w:tab/>
            </w:r>
            <w:r>
              <w:rPr>
                <w:noProof/>
                <w:webHidden/>
              </w:rPr>
              <w:fldChar w:fldCharType="begin"/>
            </w:r>
            <w:r>
              <w:rPr>
                <w:noProof/>
                <w:webHidden/>
              </w:rPr>
              <w:instrText xml:space="preserve"> PAGEREF _Toc158930612 \h </w:instrText>
            </w:r>
          </w:ins>
          <w:r>
            <w:rPr>
              <w:noProof/>
              <w:webHidden/>
            </w:rPr>
          </w:r>
          <w:ins w:id="257" w:author="Microsoft Word" w:date="2024-02-15T23:04:00Z">
            <w:r>
              <w:rPr>
                <w:noProof/>
                <w:webHidden/>
              </w:rPr>
              <w:fldChar w:fldCharType="separate"/>
            </w:r>
            <w:r>
              <w:rPr>
                <w:noProof/>
                <w:webHidden/>
              </w:rPr>
              <w:t>33</w:t>
            </w:r>
            <w:r>
              <w:rPr>
                <w:noProof/>
                <w:webHidden/>
              </w:rPr>
              <w:fldChar w:fldCharType="end"/>
            </w:r>
            <w:r w:rsidRPr="00EC4114">
              <w:rPr>
                <w:rStyle w:val="Hyperlink"/>
                <w:noProof/>
              </w:rPr>
              <w:fldChar w:fldCharType="end"/>
            </w:r>
          </w:ins>
        </w:p>
        <w:p w14:paraId="35136AE8" w14:textId="227D485D" w:rsidR="00DD68F1" w:rsidRDefault="00DD68F1">
          <w:pPr>
            <w:pStyle w:val="TOC1"/>
            <w:tabs>
              <w:tab w:val="right" w:leader="dot" w:pos="8494"/>
            </w:tabs>
            <w:rPr>
              <w:ins w:id="258" w:author="Microsoft Word" w:date="2024-02-15T23:04:00Z"/>
              <w:rFonts w:asciiTheme="minorHAnsi" w:eastAsiaTheme="minorEastAsia" w:hAnsiTheme="minorHAnsi" w:cstheme="minorBidi"/>
              <w:b w:val="0"/>
              <w:noProof/>
              <w:color w:val="auto"/>
              <w:kern w:val="2"/>
              <w:sz w:val="24"/>
              <w:szCs w:val="24"/>
              <w14:ligatures w14:val="standardContextual"/>
            </w:rPr>
          </w:pPr>
          <w:ins w:id="259" w:author="Microsoft Word" w:date="2024-02-15T23:04:00Z">
            <w:r w:rsidRPr="00EC4114">
              <w:rPr>
                <w:rStyle w:val="Hyperlink"/>
                <w:noProof/>
              </w:rPr>
              <w:fldChar w:fldCharType="begin"/>
            </w:r>
            <w:r w:rsidRPr="00EC4114">
              <w:rPr>
                <w:rStyle w:val="Hyperlink"/>
                <w:noProof/>
              </w:rPr>
              <w:instrText xml:space="preserve"> </w:instrText>
            </w:r>
            <w:r>
              <w:rPr>
                <w:noProof/>
              </w:rPr>
              <w:instrText>HYPERLINK \l "_Toc158930613"</w:instrText>
            </w:r>
            <w:r w:rsidRPr="00EC4114">
              <w:rPr>
                <w:rStyle w:val="Hyperlink"/>
                <w:noProof/>
              </w:rPr>
              <w:instrText xml:space="preserve"> </w:instrText>
            </w:r>
            <w:r w:rsidRPr="00EC4114">
              <w:rPr>
                <w:rStyle w:val="Hyperlink"/>
                <w:noProof/>
              </w:rPr>
              <w:fldChar w:fldCharType="separate"/>
            </w:r>
            <w:r w:rsidRPr="00EC4114">
              <w:rPr>
                <w:rStyle w:val="Hyperlink"/>
                <w:noProof/>
              </w:rPr>
              <w:t>CHƯƠNG 6. Kết luận</w:t>
            </w:r>
            <w:r>
              <w:rPr>
                <w:noProof/>
                <w:webHidden/>
              </w:rPr>
              <w:tab/>
            </w:r>
            <w:r>
              <w:rPr>
                <w:noProof/>
                <w:webHidden/>
              </w:rPr>
              <w:fldChar w:fldCharType="begin"/>
            </w:r>
            <w:r>
              <w:rPr>
                <w:noProof/>
                <w:webHidden/>
              </w:rPr>
              <w:instrText xml:space="preserve"> PAGEREF _Toc158930613 \h </w:instrText>
            </w:r>
          </w:ins>
          <w:r>
            <w:rPr>
              <w:noProof/>
              <w:webHidden/>
            </w:rPr>
          </w:r>
          <w:ins w:id="260" w:author="Microsoft Word" w:date="2024-02-15T23:04:00Z">
            <w:r>
              <w:rPr>
                <w:noProof/>
                <w:webHidden/>
              </w:rPr>
              <w:fldChar w:fldCharType="separate"/>
            </w:r>
            <w:r>
              <w:rPr>
                <w:noProof/>
                <w:webHidden/>
              </w:rPr>
              <w:t>33</w:t>
            </w:r>
            <w:r>
              <w:rPr>
                <w:noProof/>
                <w:webHidden/>
              </w:rPr>
              <w:fldChar w:fldCharType="end"/>
            </w:r>
            <w:r w:rsidRPr="00EC4114">
              <w:rPr>
                <w:rStyle w:val="Hyperlink"/>
                <w:noProof/>
              </w:rPr>
              <w:fldChar w:fldCharType="end"/>
            </w:r>
          </w:ins>
        </w:p>
        <w:p w14:paraId="44F9236B" w14:textId="504DF059" w:rsidR="00DD68F1" w:rsidRDefault="00DD68F1">
          <w:pPr>
            <w:pStyle w:val="TOC2"/>
            <w:tabs>
              <w:tab w:val="left" w:pos="780"/>
              <w:tab w:val="right" w:leader="dot" w:pos="8494"/>
            </w:tabs>
            <w:rPr>
              <w:ins w:id="261" w:author="Microsoft Word" w:date="2024-02-15T23:04:00Z"/>
              <w:rFonts w:asciiTheme="minorHAnsi" w:eastAsiaTheme="minorEastAsia" w:hAnsiTheme="minorHAnsi" w:cstheme="minorBidi"/>
              <w:noProof/>
              <w:color w:val="auto"/>
              <w:kern w:val="2"/>
              <w:sz w:val="24"/>
              <w:szCs w:val="24"/>
              <w14:ligatures w14:val="standardContextual"/>
            </w:rPr>
          </w:pPr>
          <w:ins w:id="262" w:author="Microsoft Word" w:date="2024-02-15T23:04:00Z">
            <w:r w:rsidRPr="00EC4114">
              <w:rPr>
                <w:rStyle w:val="Hyperlink"/>
                <w:noProof/>
              </w:rPr>
              <w:fldChar w:fldCharType="begin"/>
            </w:r>
            <w:r w:rsidRPr="00EC4114">
              <w:rPr>
                <w:rStyle w:val="Hyperlink"/>
                <w:noProof/>
              </w:rPr>
              <w:instrText xml:space="preserve"> </w:instrText>
            </w:r>
            <w:r>
              <w:rPr>
                <w:noProof/>
              </w:rPr>
              <w:instrText>HYPERLINK \l "_Toc158930614"</w:instrText>
            </w:r>
            <w:r w:rsidRPr="00EC4114">
              <w:rPr>
                <w:rStyle w:val="Hyperlink"/>
                <w:noProof/>
              </w:rPr>
              <w:instrText xml:space="preserve"> </w:instrText>
            </w:r>
            <w:r w:rsidRPr="00EC4114">
              <w:rPr>
                <w:rStyle w:val="Hyperlink"/>
                <w:noProof/>
              </w:rPr>
              <w:fldChar w:fldCharType="separate"/>
            </w:r>
            <w:r w:rsidRPr="00EC4114">
              <w:rPr>
                <w:rStyle w:val="Hyperlink"/>
                <w:noProof/>
              </w:rPr>
              <w:t>6.1</w:t>
            </w:r>
            <w:r>
              <w:rPr>
                <w:rFonts w:asciiTheme="minorHAnsi" w:eastAsiaTheme="minorEastAsia" w:hAnsiTheme="minorHAnsi" w:cstheme="minorBidi"/>
                <w:noProof/>
                <w:color w:val="auto"/>
                <w:kern w:val="2"/>
                <w:sz w:val="24"/>
                <w:szCs w:val="24"/>
                <w14:ligatures w14:val="standardContextual"/>
              </w:rPr>
              <w:tab/>
            </w:r>
            <w:r w:rsidRPr="00EC4114">
              <w:rPr>
                <w:rStyle w:val="Hyperlink"/>
                <w:noProof/>
              </w:rPr>
              <w:t>Kết luận chung</w:t>
            </w:r>
            <w:r>
              <w:rPr>
                <w:noProof/>
                <w:webHidden/>
              </w:rPr>
              <w:tab/>
            </w:r>
            <w:r>
              <w:rPr>
                <w:noProof/>
                <w:webHidden/>
              </w:rPr>
              <w:fldChar w:fldCharType="begin"/>
            </w:r>
            <w:r>
              <w:rPr>
                <w:noProof/>
                <w:webHidden/>
              </w:rPr>
              <w:instrText xml:space="preserve"> PAGEREF _Toc158930614 \h </w:instrText>
            </w:r>
          </w:ins>
          <w:r>
            <w:rPr>
              <w:noProof/>
              <w:webHidden/>
            </w:rPr>
          </w:r>
          <w:ins w:id="263" w:author="Microsoft Word" w:date="2024-02-15T23:04:00Z">
            <w:r>
              <w:rPr>
                <w:noProof/>
                <w:webHidden/>
              </w:rPr>
              <w:fldChar w:fldCharType="separate"/>
            </w:r>
            <w:r>
              <w:rPr>
                <w:noProof/>
                <w:webHidden/>
              </w:rPr>
              <w:t>33</w:t>
            </w:r>
            <w:r>
              <w:rPr>
                <w:noProof/>
                <w:webHidden/>
              </w:rPr>
              <w:fldChar w:fldCharType="end"/>
            </w:r>
            <w:r w:rsidRPr="00EC4114">
              <w:rPr>
                <w:rStyle w:val="Hyperlink"/>
                <w:noProof/>
              </w:rPr>
              <w:fldChar w:fldCharType="end"/>
            </w:r>
          </w:ins>
        </w:p>
        <w:p w14:paraId="24D0913F" w14:textId="413986AF" w:rsidR="00DD68F1" w:rsidRDefault="00DD68F1">
          <w:pPr>
            <w:pStyle w:val="TOC2"/>
            <w:tabs>
              <w:tab w:val="left" w:pos="780"/>
              <w:tab w:val="right" w:leader="dot" w:pos="8494"/>
            </w:tabs>
            <w:rPr>
              <w:ins w:id="264" w:author="Microsoft Word" w:date="2024-02-15T23:04:00Z"/>
              <w:rFonts w:asciiTheme="minorHAnsi" w:eastAsiaTheme="minorEastAsia" w:hAnsiTheme="minorHAnsi" w:cstheme="minorBidi"/>
              <w:noProof/>
              <w:color w:val="auto"/>
              <w:kern w:val="2"/>
              <w:sz w:val="24"/>
              <w:szCs w:val="24"/>
              <w14:ligatures w14:val="standardContextual"/>
            </w:rPr>
          </w:pPr>
          <w:ins w:id="265" w:author="Microsoft Word" w:date="2024-02-15T23:04:00Z">
            <w:r w:rsidRPr="00EC4114">
              <w:rPr>
                <w:rStyle w:val="Hyperlink"/>
                <w:noProof/>
              </w:rPr>
              <w:fldChar w:fldCharType="begin"/>
            </w:r>
            <w:r w:rsidRPr="00EC4114">
              <w:rPr>
                <w:rStyle w:val="Hyperlink"/>
                <w:noProof/>
              </w:rPr>
              <w:instrText xml:space="preserve"> </w:instrText>
            </w:r>
            <w:r>
              <w:rPr>
                <w:noProof/>
              </w:rPr>
              <w:instrText>HYPERLINK \l "_Toc158930615"</w:instrText>
            </w:r>
            <w:r w:rsidRPr="00EC4114">
              <w:rPr>
                <w:rStyle w:val="Hyperlink"/>
                <w:noProof/>
              </w:rPr>
              <w:instrText xml:space="preserve"> </w:instrText>
            </w:r>
            <w:r w:rsidRPr="00EC4114">
              <w:rPr>
                <w:rStyle w:val="Hyperlink"/>
                <w:noProof/>
              </w:rPr>
              <w:fldChar w:fldCharType="separate"/>
            </w:r>
            <w:r w:rsidRPr="00EC4114">
              <w:rPr>
                <w:rStyle w:val="Hyperlink"/>
                <w:noProof/>
              </w:rPr>
              <w:t>6.2</w:t>
            </w:r>
            <w:r>
              <w:rPr>
                <w:rFonts w:asciiTheme="minorHAnsi" w:eastAsiaTheme="minorEastAsia" w:hAnsiTheme="minorHAnsi" w:cstheme="minorBidi"/>
                <w:noProof/>
                <w:color w:val="auto"/>
                <w:kern w:val="2"/>
                <w:sz w:val="24"/>
                <w:szCs w:val="24"/>
                <w14:ligatures w14:val="standardContextual"/>
              </w:rPr>
              <w:tab/>
            </w:r>
            <w:r w:rsidRPr="00EC4114">
              <w:rPr>
                <w:rStyle w:val="Hyperlink"/>
                <w:noProof/>
              </w:rPr>
              <w:t>Hạn chế</w:t>
            </w:r>
            <w:r>
              <w:rPr>
                <w:noProof/>
                <w:webHidden/>
              </w:rPr>
              <w:tab/>
            </w:r>
            <w:r>
              <w:rPr>
                <w:noProof/>
                <w:webHidden/>
              </w:rPr>
              <w:fldChar w:fldCharType="begin"/>
            </w:r>
            <w:r>
              <w:rPr>
                <w:noProof/>
                <w:webHidden/>
              </w:rPr>
              <w:instrText xml:space="preserve"> PAGEREF _Toc158930615 \h </w:instrText>
            </w:r>
          </w:ins>
          <w:r>
            <w:rPr>
              <w:noProof/>
              <w:webHidden/>
            </w:rPr>
          </w:r>
          <w:ins w:id="266" w:author="Microsoft Word" w:date="2024-02-15T23:04:00Z">
            <w:r>
              <w:rPr>
                <w:noProof/>
                <w:webHidden/>
              </w:rPr>
              <w:fldChar w:fldCharType="separate"/>
            </w:r>
            <w:r>
              <w:rPr>
                <w:noProof/>
                <w:webHidden/>
              </w:rPr>
              <w:t>34</w:t>
            </w:r>
            <w:r>
              <w:rPr>
                <w:noProof/>
                <w:webHidden/>
              </w:rPr>
              <w:fldChar w:fldCharType="end"/>
            </w:r>
            <w:r w:rsidRPr="00EC4114">
              <w:rPr>
                <w:rStyle w:val="Hyperlink"/>
                <w:noProof/>
              </w:rPr>
              <w:fldChar w:fldCharType="end"/>
            </w:r>
          </w:ins>
        </w:p>
        <w:p w14:paraId="7060DB66" w14:textId="7E299699" w:rsidR="00DD68F1" w:rsidRDefault="00DD68F1">
          <w:pPr>
            <w:pStyle w:val="TOC2"/>
            <w:tabs>
              <w:tab w:val="left" w:pos="780"/>
              <w:tab w:val="right" w:leader="dot" w:pos="8494"/>
            </w:tabs>
            <w:rPr>
              <w:ins w:id="267" w:author="Microsoft Word" w:date="2024-02-15T23:04:00Z"/>
              <w:rFonts w:asciiTheme="minorHAnsi" w:eastAsiaTheme="minorEastAsia" w:hAnsiTheme="minorHAnsi" w:cstheme="minorBidi"/>
              <w:noProof/>
              <w:color w:val="auto"/>
              <w:kern w:val="2"/>
              <w:sz w:val="24"/>
              <w:szCs w:val="24"/>
              <w14:ligatures w14:val="standardContextual"/>
            </w:rPr>
          </w:pPr>
          <w:ins w:id="268" w:author="Microsoft Word" w:date="2024-02-15T23:04:00Z">
            <w:r w:rsidRPr="00EC4114">
              <w:rPr>
                <w:rStyle w:val="Hyperlink"/>
                <w:noProof/>
              </w:rPr>
              <w:fldChar w:fldCharType="begin"/>
            </w:r>
            <w:r w:rsidRPr="00EC4114">
              <w:rPr>
                <w:rStyle w:val="Hyperlink"/>
                <w:noProof/>
              </w:rPr>
              <w:instrText xml:space="preserve"> </w:instrText>
            </w:r>
            <w:r>
              <w:rPr>
                <w:noProof/>
              </w:rPr>
              <w:instrText>HYPERLINK \l "_Toc158930616"</w:instrText>
            </w:r>
            <w:r w:rsidRPr="00EC4114">
              <w:rPr>
                <w:rStyle w:val="Hyperlink"/>
                <w:noProof/>
              </w:rPr>
              <w:instrText xml:space="preserve"> </w:instrText>
            </w:r>
            <w:r w:rsidRPr="00EC4114">
              <w:rPr>
                <w:rStyle w:val="Hyperlink"/>
                <w:noProof/>
              </w:rPr>
              <w:fldChar w:fldCharType="separate"/>
            </w:r>
            <w:r w:rsidRPr="00EC4114">
              <w:rPr>
                <w:rStyle w:val="Hyperlink"/>
                <w:noProof/>
              </w:rPr>
              <w:t>6.3</w:t>
            </w:r>
            <w:r>
              <w:rPr>
                <w:rFonts w:asciiTheme="minorHAnsi" w:eastAsiaTheme="minorEastAsia" w:hAnsiTheme="minorHAnsi" w:cstheme="minorBidi"/>
                <w:noProof/>
                <w:color w:val="auto"/>
                <w:kern w:val="2"/>
                <w:sz w:val="24"/>
                <w:szCs w:val="24"/>
                <w14:ligatures w14:val="standardContextual"/>
              </w:rPr>
              <w:tab/>
            </w:r>
            <w:r w:rsidRPr="00EC4114">
              <w:rPr>
                <w:rStyle w:val="Hyperlink"/>
                <w:noProof/>
              </w:rPr>
              <w:t>Các hướng phát triển</w:t>
            </w:r>
            <w:r>
              <w:rPr>
                <w:noProof/>
                <w:webHidden/>
              </w:rPr>
              <w:tab/>
            </w:r>
            <w:r>
              <w:rPr>
                <w:noProof/>
                <w:webHidden/>
              </w:rPr>
              <w:fldChar w:fldCharType="begin"/>
            </w:r>
            <w:r>
              <w:rPr>
                <w:noProof/>
                <w:webHidden/>
              </w:rPr>
              <w:instrText xml:space="preserve"> PAGEREF _Toc158930616 \h </w:instrText>
            </w:r>
          </w:ins>
          <w:r>
            <w:rPr>
              <w:noProof/>
              <w:webHidden/>
            </w:rPr>
          </w:r>
          <w:ins w:id="269" w:author="Microsoft Word" w:date="2024-02-15T23:04:00Z">
            <w:r>
              <w:rPr>
                <w:noProof/>
                <w:webHidden/>
              </w:rPr>
              <w:fldChar w:fldCharType="separate"/>
            </w:r>
            <w:r>
              <w:rPr>
                <w:noProof/>
                <w:webHidden/>
              </w:rPr>
              <w:t>34</w:t>
            </w:r>
            <w:r>
              <w:rPr>
                <w:noProof/>
                <w:webHidden/>
              </w:rPr>
              <w:fldChar w:fldCharType="end"/>
            </w:r>
            <w:r w:rsidRPr="00EC4114">
              <w:rPr>
                <w:rStyle w:val="Hyperlink"/>
                <w:noProof/>
              </w:rPr>
              <w:fldChar w:fldCharType="end"/>
            </w:r>
          </w:ins>
        </w:p>
        <w:p w14:paraId="4ECDDD20" w14:textId="4D1B8C36" w:rsidR="00DD68F1" w:rsidRDefault="00DD68F1">
          <w:pPr>
            <w:pStyle w:val="TOC1"/>
            <w:tabs>
              <w:tab w:val="right" w:leader="dot" w:pos="8494"/>
            </w:tabs>
            <w:rPr>
              <w:ins w:id="270" w:author="Microsoft Word" w:date="2024-02-15T23:04:00Z"/>
              <w:rFonts w:asciiTheme="minorHAnsi" w:eastAsiaTheme="minorEastAsia" w:hAnsiTheme="minorHAnsi" w:cstheme="minorBidi"/>
              <w:b w:val="0"/>
              <w:noProof/>
              <w:color w:val="auto"/>
              <w:kern w:val="2"/>
              <w:sz w:val="24"/>
              <w:szCs w:val="24"/>
              <w14:ligatures w14:val="standardContextual"/>
            </w:rPr>
          </w:pPr>
          <w:ins w:id="271" w:author="Microsoft Word" w:date="2024-02-15T23:04:00Z">
            <w:r w:rsidRPr="00EC4114">
              <w:rPr>
                <w:rStyle w:val="Hyperlink"/>
                <w:noProof/>
              </w:rPr>
              <w:fldChar w:fldCharType="begin"/>
            </w:r>
            <w:r w:rsidRPr="00EC4114">
              <w:rPr>
                <w:rStyle w:val="Hyperlink"/>
                <w:noProof/>
              </w:rPr>
              <w:instrText xml:space="preserve"> </w:instrText>
            </w:r>
            <w:r>
              <w:rPr>
                <w:noProof/>
              </w:rPr>
              <w:instrText>HYPERLINK \l "_Toc158930617"</w:instrText>
            </w:r>
            <w:r w:rsidRPr="00EC4114">
              <w:rPr>
                <w:rStyle w:val="Hyperlink"/>
                <w:noProof/>
              </w:rPr>
              <w:instrText xml:space="preserve"> </w:instrText>
            </w:r>
            <w:r w:rsidRPr="00EC4114">
              <w:rPr>
                <w:rStyle w:val="Hyperlink"/>
                <w:noProof/>
              </w:rPr>
              <w:fldChar w:fldCharType="separate"/>
            </w:r>
            <w:r w:rsidRPr="00EC4114">
              <w:rPr>
                <w:rStyle w:val="Hyperlink"/>
                <w:noProof/>
              </w:rPr>
              <w:t>TÀI LIỆU THAM KHẢO</w:t>
            </w:r>
            <w:r>
              <w:rPr>
                <w:noProof/>
                <w:webHidden/>
              </w:rPr>
              <w:tab/>
            </w:r>
            <w:r>
              <w:rPr>
                <w:noProof/>
                <w:webHidden/>
              </w:rPr>
              <w:fldChar w:fldCharType="begin"/>
            </w:r>
            <w:r>
              <w:rPr>
                <w:noProof/>
                <w:webHidden/>
              </w:rPr>
              <w:instrText xml:space="preserve"> PAGEREF _Toc158930617 \h </w:instrText>
            </w:r>
          </w:ins>
          <w:r>
            <w:rPr>
              <w:noProof/>
              <w:webHidden/>
            </w:rPr>
          </w:r>
          <w:ins w:id="272" w:author="Microsoft Word" w:date="2024-02-15T23:04:00Z">
            <w:r>
              <w:rPr>
                <w:noProof/>
                <w:webHidden/>
              </w:rPr>
              <w:fldChar w:fldCharType="separate"/>
            </w:r>
            <w:r>
              <w:rPr>
                <w:noProof/>
                <w:webHidden/>
              </w:rPr>
              <w:t>35</w:t>
            </w:r>
            <w:r>
              <w:rPr>
                <w:noProof/>
                <w:webHidden/>
              </w:rPr>
              <w:fldChar w:fldCharType="end"/>
            </w:r>
            <w:r w:rsidRPr="00EC4114">
              <w:rPr>
                <w:rStyle w:val="Hyperlink"/>
                <w:noProof/>
              </w:rPr>
              <w:fldChar w:fldCharType="end"/>
            </w:r>
          </w:ins>
        </w:p>
        <w:p w14:paraId="4AA9053E" w14:textId="195571FC" w:rsidR="00DD68F1" w:rsidRDefault="00DD68F1">
          <w:pPr>
            <w:pStyle w:val="TOC1"/>
            <w:tabs>
              <w:tab w:val="right" w:leader="dot" w:pos="8494"/>
            </w:tabs>
            <w:rPr>
              <w:ins w:id="273" w:author="Microsoft Word" w:date="2024-02-15T23:04:00Z"/>
              <w:rFonts w:asciiTheme="minorHAnsi" w:eastAsiaTheme="minorEastAsia" w:hAnsiTheme="minorHAnsi" w:cstheme="minorBidi"/>
              <w:b w:val="0"/>
              <w:noProof/>
              <w:color w:val="auto"/>
              <w:kern w:val="2"/>
              <w:sz w:val="24"/>
              <w:szCs w:val="24"/>
              <w14:ligatures w14:val="standardContextual"/>
            </w:rPr>
          </w:pPr>
          <w:ins w:id="274" w:author="Microsoft Word" w:date="2024-02-15T23:04:00Z">
            <w:r w:rsidRPr="00EC4114">
              <w:rPr>
                <w:rStyle w:val="Hyperlink"/>
                <w:noProof/>
              </w:rPr>
              <w:fldChar w:fldCharType="begin"/>
            </w:r>
            <w:r w:rsidRPr="00EC4114">
              <w:rPr>
                <w:rStyle w:val="Hyperlink"/>
                <w:noProof/>
              </w:rPr>
              <w:instrText xml:space="preserve"> </w:instrText>
            </w:r>
            <w:r>
              <w:rPr>
                <w:noProof/>
              </w:rPr>
              <w:instrText>HYPERLINK \l "_Toc158930618"</w:instrText>
            </w:r>
            <w:r w:rsidRPr="00EC4114">
              <w:rPr>
                <w:rStyle w:val="Hyperlink"/>
                <w:noProof/>
              </w:rPr>
              <w:instrText xml:space="preserve"> </w:instrText>
            </w:r>
            <w:r w:rsidRPr="00EC4114">
              <w:rPr>
                <w:rStyle w:val="Hyperlink"/>
                <w:noProof/>
              </w:rPr>
              <w:fldChar w:fldCharType="separate"/>
            </w:r>
            <w:r w:rsidRPr="00EC4114">
              <w:rPr>
                <w:rStyle w:val="Hyperlink"/>
                <w:noProof/>
              </w:rPr>
              <w:t>PHỤ LỤC</w:t>
            </w:r>
            <w:r>
              <w:rPr>
                <w:noProof/>
                <w:webHidden/>
              </w:rPr>
              <w:tab/>
            </w:r>
            <w:r>
              <w:rPr>
                <w:noProof/>
                <w:webHidden/>
              </w:rPr>
              <w:fldChar w:fldCharType="begin"/>
            </w:r>
            <w:r>
              <w:rPr>
                <w:noProof/>
                <w:webHidden/>
              </w:rPr>
              <w:instrText xml:space="preserve"> PAGEREF _Toc158930618 \h </w:instrText>
            </w:r>
          </w:ins>
          <w:r>
            <w:rPr>
              <w:noProof/>
              <w:webHidden/>
            </w:rPr>
          </w:r>
          <w:ins w:id="275" w:author="Microsoft Word" w:date="2024-02-15T23:04:00Z">
            <w:r>
              <w:rPr>
                <w:noProof/>
                <w:webHidden/>
              </w:rPr>
              <w:fldChar w:fldCharType="separate"/>
            </w:r>
            <w:r>
              <w:rPr>
                <w:noProof/>
                <w:webHidden/>
              </w:rPr>
              <w:t>36</w:t>
            </w:r>
            <w:r>
              <w:rPr>
                <w:noProof/>
                <w:webHidden/>
              </w:rPr>
              <w:fldChar w:fldCharType="end"/>
            </w:r>
            <w:r w:rsidRPr="00EC4114">
              <w:rPr>
                <w:rStyle w:val="Hyperlink"/>
                <w:noProof/>
              </w:rPr>
              <w:fldChar w:fldCharType="end"/>
            </w:r>
          </w:ins>
        </w:p>
        <w:p w14:paraId="5076057C" w14:textId="513AF596" w:rsidR="00120C98" w:rsidRDefault="003F7EDF">
          <w:ins w:id="276" w:author="Microsoft Word" w:date="2024-02-15T23:04:00Z">
            <w:r>
              <w:rPr>
                <w:b/>
              </w:rPr>
              <w:fldChar w:fldCharType="end"/>
            </w:r>
          </w:ins>
        </w:p>
      </w:sdtContent>
    </w:sdt>
    <w:p w14:paraId="5076057D" w14:textId="77777777" w:rsidR="00B82CBE" w:rsidRPr="00D36778" w:rsidRDefault="00FB171E" w:rsidP="00D36778">
      <w:pPr>
        <w:spacing w:after="160" w:line="259" w:lineRule="auto"/>
        <w:jc w:val="center"/>
        <w:rPr>
          <w:b/>
        </w:rPr>
      </w:pPr>
      <w:r>
        <w:br w:type="page"/>
      </w:r>
      <w:r w:rsidR="00D36778" w:rsidRPr="00D36778">
        <w:rPr>
          <w:b/>
        </w:rPr>
        <w:lastRenderedPageBreak/>
        <w:t>DANH MỤC HÌNH VẼ</w:t>
      </w:r>
    </w:p>
    <w:p w14:paraId="1482C6E9" w14:textId="77777777" w:rsidR="006667A7" w:rsidRDefault="00D36778">
      <w:pPr>
        <w:pStyle w:val="TableofFigures"/>
        <w:tabs>
          <w:tab w:val="right" w:leader="dot" w:pos="8494"/>
        </w:tabs>
        <w:rPr>
          <w:del w:id="277" w:author="Microsoft Word" w:date="2024-02-16T15:50:00Z"/>
          <w:rFonts w:asciiTheme="minorHAnsi" w:eastAsiaTheme="minorEastAsia" w:hAnsiTheme="minorHAnsi" w:cstheme="minorBidi"/>
          <w:noProof/>
          <w:color w:val="auto"/>
          <w:sz w:val="22"/>
          <w:szCs w:val="22"/>
        </w:rPr>
      </w:pPr>
      <w:del w:id="278" w:author="Microsoft Word" w:date="2024-02-16T15:50:00Z">
        <w:r>
          <w:fldChar w:fldCharType="begin"/>
        </w:r>
        <w:r>
          <w:delInstrText xml:space="preserve"> TOC \h \z \c "Hình" </w:delInstrText>
        </w:r>
        <w:r>
          <w:fldChar w:fldCharType="separate"/>
        </w:r>
      </w:del>
    </w:p>
    <w:p w14:paraId="19FC3F2C" w14:textId="781592DC" w:rsidR="00493E71" w:rsidRDefault="00D36778">
      <w:pPr>
        <w:pStyle w:val="TableofFigures"/>
        <w:tabs>
          <w:tab w:val="right" w:leader="dot" w:pos="8494"/>
        </w:tabs>
        <w:rPr>
          <w:ins w:id="279" w:author="Microsoft Word" w:date="2024-02-16T15:50:00Z"/>
          <w:rFonts w:asciiTheme="minorHAnsi" w:eastAsiaTheme="minorEastAsia" w:hAnsiTheme="minorHAnsi" w:cstheme="minorBidi"/>
          <w:noProof/>
          <w:color w:val="auto"/>
          <w:kern w:val="2"/>
          <w:sz w:val="24"/>
          <w:szCs w:val="24"/>
          <w14:ligatures w14:val="standardContextual"/>
        </w:rPr>
      </w:pPr>
      <w:del w:id="280" w:author="Microsoft Word" w:date="2024-02-16T15:50:00Z">
        <w:r>
          <w:fldChar w:fldCharType="end"/>
        </w:r>
      </w:del>
      <w:ins w:id="281" w:author="Microsoft Word" w:date="2024-02-16T15:50:00Z">
        <w:r w:rsidR="00493E71">
          <w:fldChar w:fldCharType="begin"/>
        </w:r>
        <w:r w:rsidR="00493E71">
          <w:instrText xml:space="preserve"> TOC \h \z \c "Hình" </w:instrText>
        </w:r>
        <w:r w:rsidR="00493E71">
          <w:fldChar w:fldCharType="separate"/>
        </w:r>
        <w:r w:rsidR="00493E71" w:rsidRPr="00DD514C">
          <w:rPr>
            <w:rStyle w:val="Hyperlink"/>
            <w:noProof/>
          </w:rPr>
          <w:fldChar w:fldCharType="begin"/>
        </w:r>
        <w:r w:rsidR="00493E71" w:rsidRPr="00DD514C">
          <w:rPr>
            <w:rStyle w:val="Hyperlink"/>
            <w:noProof/>
          </w:rPr>
          <w:instrText xml:space="preserve"> </w:instrText>
        </w:r>
        <w:r w:rsidR="00493E71">
          <w:rPr>
            <w:noProof/>
          </w:rPr>
          <w:instrText>HYPERLINK \l "_Toc158991055"</w:instrText>
        </w:r>
        <w:r w:rsidR="00493E71" w:rsidRPr="00DD514C">
          <w:rPr>
            <w:rStyle w:val="Hyperlink"/>
            <w:noProof/>
          </w:rPr>
          <w:instrText xml:space="preserve"> </w:instrText>
        </w:r>
        <w:r w:rsidR="00493E71" w:rsidRPr="00DD514C">
          <w:rPr>
            <w:rStyle w:val="Hyperlink"/>
            <w:noProof/>
          </w:rPr>
          <w:fldChar w:fldCharType="separate"/>
        </w:r>
        <w:r w:rsidR="00493E71" w:rsidRPr="00DD514C">
          <w:rPr>
            <w:rStyle w:val="Hyperlink"/>
            <w:noProof/>
          </w:rPr>
          <w:t>Hình 2</w:t>
        </w:r>
        <w:r w:rsidR="00493E71" w:rsidRPr="00DD514C">
          <w:rPr>
            <w:rStyle w:val="Hyperlink"/>
            <w:noProof/>
          </w:rPr>
          <w:noBreakHyphen/>
          <w:t>1 Một số loại phấn hoa</w:t>
        </w:r>
        <w:r w:rsidR="00493E71">
          <w:rPr>
            <w:noProof/>
            <w:webHidden/>
          </w:rPr>
          <w:tab/>
        </w:r>
        <w:r w:rsidR="00493E71">
          <w:rPr>
            <w:noProof/>
            <w:webHidden/>
          </w:rPr>
          <w:fldChar w:fldCharType="begin"/>
        </w:r>
        <w:r w:rsidR="00493E71">
          <w:rPr>
            <w:noProof/>
            <w:webHidden/>
          </w:rPr>
          <w:instrText xml:space="preserve"> PAGEREF _Toc158991055 \h </w:instrText>
        </w:r>
      </w:ins>
      <w:r w:rsidR="00493E71">
        <w:rPr>
          <w:noProof/>
          <w:webHidden/>
        </w:rPr>
      </w:r>
      <w:ins w:id="282" w:author="Microsoft Word" w:date="2024-02-16T15:50:00Z">
        <w:r w:rsidR="00493E71">
          <w:rPr>
            <w:noProof/>
            <w:webHidden/>
          </w:rPr>
          <w:fldChar w:fldCharType="separate"/>
        </w:r>
        <w:r w:rsidR="00493E71">
          <w:rPr>
            <w:noProof/>
            <w:webHidden/>
          </w:rPr>
          <w:t>3</w:t>
        </w:r>
        <w:r w:rsidR="00493E71">
          <w:rPr>
            <w:noProof/>
            <w:webHidden/>
          </w:rPr>
          <w:fldChar w:fldCharType="end"/>
        </w:r>
        <w:r w:rsidR="00493E71" w:rsidRPr="00DD514C">
          <w:rPr>
            <w:rStyle w:val="Hyperlink"/>
            <w:noProof/>
          </w:rPr>
          <w:fldChar w:fldCharType="end"/>
        </w:r>
      </w:ins>
    </w:p>
    <w:p w14:paraId="7D104622" w14:textId="3F2F129F" w:rsidR="00493E71" w:rsidRDefault="00493E71">
      <w:pPr>
        <w:pStyle w:val="TableofFigures"/>
        <w:tabs>
          <w:tab w:val="right" w:leader="dot" w:pos="8494"/>
        </w:tabs>
        <w:rPr>
          <w:ins w:id="283" w:author="Microsoft Word" w:date="2024-02-16T15:50:00Z"/>
          <w:rFonts w:asciiTheme="minorHAnsi" w:eastAsiaTheme="minorEastAsia" w:hAnsiTheme="minorHAnsi" w:cstheme="minorBidi"/>
          <w:noProof/>
          <w:color w:val="auto"/>
          <w:kern w:val="2"/>
          <w:sz w:val="24"/>
          <w:szCs w:val="24"/>
          <w14:ligatures w14:val="standardContextual"/>
        </w:rPr>
      </w:pPr>
      <w:ins w:id="284" w:author="Microsoft Word" w:date="2024-02-16T15:50:00Z">
        <w:r w:rsidRPr="00DD514C">
          <w:rPr>
            <w:rStyle w:val="Hyperlink"/>
            <w:noProof/>
          </w:rPr>
          <w:fldChar w:fldCharType="begin"/>
        </w:r>
        <w:r w:rsidRPr="00DD514C">
          <w:rPr>
            <w:rStyle w:val="Hyperlink"/>
            <w:noProof/>
          </w:rPr>
          <w:instrText xml:space="preserve"> </w:instrText>
        </w:r>
        <w:r>
          <w:rPr>
            <w:noProof/>
          </w:rPr>
          <w:instrText>HYPERLINK \l "_Toc158991056"</w:instrText>
        </w:r>
        <w:r w:rsidRPr="00DD514C">
          <w:rPr>
            <w:rStyle w:val="Hyperlink"/>
            <w:noProof/>
          </w:rPr>
          <w:instrText xml:space="preserve"> </w:instrText>
        </w:r>
        <w:r w:rsidRPr="00DD514C">
          <w:rPr>
            <w:rStyle w:val="Hyperlink"/>
            <w:noProof/>
          </w:rPr>
          <w:fldChar w:fldCharType="separate"/>
        </w:r>
        <w:r w:rsidRPr="00DD514C">
          <w:rPr>
            <w:rStyle w:val="Hyperlink"/>
            <w:noProof/>
          </w:rPr>
          <w:t>Hình 2</w:t>
        </w:r>
        <w:r w:rsidRPr="00DD514C">
          <w:rPr>
            <w:rStyle w:val="Hyperlink"/>
            <w:noProof/>
          </w:rPr>
          <w:noBreakHyphen/>
          <w:t>2 Hạt phấn được tách riêng</w:t>
        </w:r>
        <w:r>
          <w:rPr>
            <w:noProof/>
            <w:webHidden/>
          </w:rPr>
          <w:tab/>
        </w:r>
        <w:r>
          <w:rPr>
            <w:noProof/>
            <w:webHidden/>
          </w:rPr>
          <w:fldChar w:fldCharType="begin"/>
        </w:r>
        <w:r>
          <w:rPr>
            <w:noProof/>
            <w:webHidden/>
          </w:rPr>
          <w:instrText xml:space="preserve"> PAGEREF _Toc158991056 \h </w:instrText>
        </w:r>
      </w:ins>
      <w:r>
        <w:rPr>
          <w:noProof/>
          <w:webHidden/>
        </w:rPr>
      </w:r>
      <w:ins w:id="285" w:author="Microsoft Word" w:date="2024-02-16T15:50:00Z">
        <w:r>
          <w:rPr>
            <w:noProof/>
            <w:webHidden/>
          </w:rPr>
          <w:fldChar w:fldCharType="separate"/>
        </w:r>
        <w:r>
          <w:rPr>
            <w:noProof/>
            <w:webHidden/>
          </w:rPr>
          <w:t>4</w:t>
        </w:r>
        <w:r>
          <w:rPr>
            <w:noProof/>
            <w:webHidden/>
          </w:rPr>
          <w:fldChar w:fldCharType="end"/>
        </w:r>
        <w:r w:rsidRPr="00DD514C">
          <w:rPr>
            <w:rStyle w:val="Hyperlink"/>
            <w:noProof/>
          </w:rPr>
          <w:fldChar w:fldCharType="end"/>
        </w:r>
      </w:ins>
    </w:p>
    <w:p w14:paraId="745F8DAB" w14:textId="4D11E229" w:rsidR="00493E71" w:rsidRDefault="00493E71">
      <w:pPr>
        <w:pStyle w:val="TableofFigures"/>
        <w:tabs>
          <w:tab w:val="right" w:leader="dot" w:pos="8494"/>
        </w:tabs>
        <w:rPr>
          <w:ins w:id="286" w:author="Microsoft Word" w:date="2024-02-16T15:50:00Z"/>
          <w:rFonts w:asciiTheme="minorHAnsi" w:eastAsiaTheme="minorEastAsia" w:hAnsiTheme="minorHAnsi" w:cstheme="minorBidi"/>
          <w:noProof/>
          <w:color w:val="auto"/>
          <w:kern w:val="2"/>
          <w:sz w:val="24"/>
          <w:szCs w:val="24"/>
          <w14:ligatures w14:val="standardContextual"/>
        </w:rPr>
      </w:pPr>
      <w:ins w:id="287" w:author="Microsoft Word" w:date="2024-02-16T15:50:00Z">
        <w:r w:rsidRPr="00DD514C">
          <w:rPr>
            <w:rStyle w:val="Hyperlink"/>
            <w:noProof/>
          </w:rPr>
          <w:fldChar w:fldCharType="begin"/>
        </w:r>
        <w:r w:rsidRPr="00DD514C">
          <w:rPr>
            <w:rStyle w:val="Hyperlink"/>
            <w:noProof/>
          </w:rPr>
          <w:instrText xml:space="preserve"> </w:instrText>
        </w:r>
        <w:r>
          <w:rPr>
            <w:noProof/>
          </w:rPr>
          <w:instrText>HYPERLINK \l "_Toc158991057"</w:instrText>
        </w:r>
        <w:r w:rsidRPr="00DD514C">
          <w:rPr>
            <w:rStyle w:val="Hyperlink"/>
            <w:noProof/>
          </w:rPr>
          <w:instrText xml:space="preserve"> </w:instrText>
        </w:r>
        <w:r w:rsidRPr="00DD514C">
          <w:rPr>
            <w:rStyle w:val="Hyperlink"/>
            <w:noProof/>
          </w:rPr>
          <w:fldChar w:fldCharType="separate"/>
        </w:r>
        <w:r w:rsidRPr="00DD514C">
          <w:rPr>
            <w:rStyle w:val="Hyperlink"/>
            <w:noProof/>
          </w:rPr>
          <w:t>Hình 2</w:t>
        </w:r>
        <w:r w:rsidRPr="00DD514C">
          <w:rPr>
            <w:rStyle w:val="Hyperlink"/>
            <w:noProof/>
          </w:rPr>
          <w:noBreakHyphen/>
          <w:t>4 Các bước thực hiện để trích xuất đường bao</w:t>
        </w:r>
        <w:r>
          <w:rPr>
            <w:noProof/>
            <w:webHidden/>
          </w:rPr>
          <w:tab/>
        </w:r>
        <w:r>
          <w:rPr>
            <w:noProof/>
            <w:webHidden/>
          </w:rPr>
          <w:fldChar w:fldCharType="begin"/>
        </w:r>
        <w:r>
          <w:rPr>
            <w:noProof/>
            <w:webHidden/>
          </w:rPr>
          <w:instrText xml:space="preserve"> PAGEREF _Toc158991057 \h </w:instrText>
        </w:r>
      </w:ins>
      <w:r>
        <w:rPr>
          <w:noProof/>
          <w:webHidden/>
        </w:rPr>
      </w:r>
      <w:ins w:id="288" w:author="Microsoft Word" w:date="2024-02-16T15:50:00Z">
        <w:r>
          <w:rPr>
            <w:noProof/>
            <w:webHidden/>
          </w:rPr>
          <w:fldChar w:fldCharType="separate"/>
        </w:r>
        <w:r>
          <w:rPr>
            <w:noProof/>
            <w:webHidden/>
          </w:rPr>
          <w:t>4</w:t>
        </w:r>
        <w:r>
          <w:rPr>
            <w:noProof/>
            <w:webHidden/>
          </w:rPr>
          <w:fldChar w:fldCharType="end"/>
        </w:r>
        <w:r w:rsidRPr="00DD514C">
          <w:rPr>
            <w:rStyle w:val="Hyperlink"/>
            <w:noProof/>
          </w:rPr>
          <w:fldChar w:fldCharType="end"/>
        </w:r>
      </w:ins>
    </w:p>
    <w:p w14:paraId="10CADB20" w14:textId="6127584E" w:rsidR="00493E71" w:rsidRDefault="00493E71">
      <w:pPr>
        <w:pStyle w:val="TableofFigures"/>
        <w:tabs>
          <w:tab w:val="right" w:leader="dot" w:pos="8494"/>
        </w:tabs>
        <w:rPr>
          <w:ins w:id="289" w:author="Microsoft Word" w:date="2024-02-16T15:50:00Z"/>
          <w:rFonts w:asciiTheme="minorHAnsi" w:eastAsiaTheme="minorEastAsia" w:hAnsiTheme="minorHAnsi" w:cstheme="minorBidi"/>
          <w:noProof/>
          <w:color w:val="auto"/>
          <w:kern w:val="2"/>
          <w:sz w:val="24"/>
          <w:szCs w:val="24"/>
          <w14:ligatures w14:val="standardContextual"/>
        </w:rPr>
      </w:pPr>
      <w:ins w:id="290" w:author="Microsoft Word" w:date="2024-02-16T15:50:00Z">
        <w:r w:rsidRPr="00DD514C">
          <w:rPr>
            <w:rStyle w:val="Hyperlink"/>
            <w:noProof/>
          </w:rPr>
          <w:fldChar w:fldCharType="begin"/>
        </w:r>
        <w:r w:rsidRPr="00DD514C">
          <w:rPr>
            <w:rStyle w:val="Hyperlink"/>
            <w:noProof/>
          </w:rPr>
          <w:instrText xml:space="preserve"> </w:instrText>
        </w:r>
        <w:r>
          <w:rPr>
            <w:noProof/>
          </w:rPr>
          <w:instrText>HYPERLINK \l "_Toc158991058"</w:instrText>
        </w:r>
        <w:r w:rsidRPr="00DD514C">
          <w:rPr>
            <w:rStyle w:val="Hyperlink"/>
            <w:noProof/>
          </w:rPr>
          <w:instrText xml:space="preserve"> </w:instrText>
        </w:r>
        <w:r w:rsidRPr="00DD514C">
          <w:rPr>
            <w:rStyle w:val="Hyperlink"/>
            <w:noProof/>
          </w:rPr>
          <w:fldChar w:fldCharType="separate"/>
        </w:r>
        <w:r w:rsidRPr="00DD514C">
          <w:rPr>
            <w:rStyle w:val="Hyperlink"/>
            <w:noProof/>
          </w:rPr>
          <w:t>Hình 2</w:t>
        </w:r>
        <w:r w:rsidRPr="00DD514C">
          <w:rPr>
            <w:rStyle w:val="Hyperlink"/>
            <w:noProof/>
          </w:rPr>
          <w:noBreakHyphen/>
          <w:t>5 Ví dụ về trích xuất cấu trúc viền</w:t>
        </w:r>
        <w:r>
          <w:rPr>
            <w:noProof/>
            <w:webHidden/>
          </w:rPr>
          <w:tab/>
        </w:r>
        <w:r>
          <w:rPr>
            <w:noProof/>
            <w:webHidden/>
          </w:rPr>
          <w:fldChar w:fldCharType="begin"/>
        </w:r>
        <w:r>
          <w:rPr>
            <w:noProof/>
            <w:webHidden/>
          </w:rPr>
          <w:instrText xml:space="preserve"> PAGEREF _Toc158991058 \h </w:instrText>
        </w:r>
      </w:ins>
      <w:r>
        <w:rPr>
          <w:noProof/>
          <w:webHidden/>
        </w:rPr>
      </w:r>
      <w:ins w:id="291" w:author="Microsoft Word" w:date="2024-02-16T15:50:00Z">
        <w:r>
          <w:rPr>
            <w:noProof/>
            <w:webHidden/>
          </w:rPr>
          <w:fldChar w:fldCharType="separate"/>
        </w:r>
        <w:r>
          <w:rPr>
            <w:noProof/>
            <w:webHidden/>
          </w:rPr>
          <w:t>7</w:t>
        </w:r>
        <w:r>
          <w:rPr>
            <w:noProof/>
            <w:webHidden/>
          </w:rPr>
          <w:fldChar w:fldCharType="end"/>
        </w:r>
        <w:r w:rsidRPr="00DD514C">
          <w:rPr>
            <w:rStyle w:val="Hyperlink"/>
            <w:noProof/>
          </w:rPr>
          <w:fldChar w:fldCharType="end"/>
        </w:r>
      </w:ins>
    </w:p>
    <w:p w14:paraId="514513CB" w14:textId="200E514E" w:rsidR="00493E71" w:rsidRDefault="00493E71">
      <w:pPr>
        <w:pStyle w:val="TableofFigures"/>
        <w:tabs>
          <w:tab w:val="right" w:leader="dot" w:pos="8494"/>
        </w:tabs>
        <w:rPr>
          <w:ins w:id="292" w:author="Microsoft Word" w:date="2024-02-16T15:50:00Z"/>
          <w:rFonts w:asciiTheme="minorHAnsi" w:eastAsiaTheme="minorEastAsia" w:hAnsiTheme="minorHAnsi" w:cstheme="minorBidi"/>
          <w:noProof/>
          <w:color w:val="auto"/>
          <w:kern w:val="2"/>
          <w:sz w:val="24"/>
          <w:szCs w:val="24"/>
          <w14:ligatures w14:val="standardContextual"/>
        </w:rPr>
      </w:pPr>
      <w:ins w:id="293" w:author="Microsoft Word" w:date="2024-02-16T15:50:00Z">
        <w:r w:rsidRPr="00DD514C">
          <w:rPr>
            <w:rStyle w:val="Hyperlink"/>
            <w:noProof/>
          </w:rPr>
          <w:fldChar w:fldCharType="begin"/>
        </w:r>
        <w:r w:rsidRPr="00DD514C">
          <w:rPr>
            <w:rStyle w:val="Hyperlink"/>
            <w:noProof/>
          </w:rPr>
          <w:instrText xml:space="preserve"> </w:instrText>
        </w:r>
        <w:r>
          <w:rPr>
            <w:noProof/>
          </w:rPr>
          <w:instrText>HYPERLINK \l "_Toc158991059"</w:instrText>
        </w:r>
        <w:r w:rsidRPr="00DD514C">
          <w:rPr>
            <w:rStyle w:val="Hyperlink"/>
            <w:noProof/>
          </w:rPr>
          <w:instrText xml:space="preserve"> </w:instrText>
        </w:r>
        <w:r w:rsidRPr="00DD514C">
          <w:rPr>
            <w:rStyle w:val="Hyperlink"/>
            <w:noProof/>
          </w:rPr>
          <w:fldChar w:fldCharType="separate"/>
        </w:r>
        <w:r w:rsidRPr="00DD514C">
          <w:rPr>
            <w:rStyle w:val="Hyperlink"/>
            <w:noProof/>
          </w:rPr>
          <w:t>Hình 3</w:t>
        </w:r>
        <w:r w:rsidRPr="00DD514C">
          <w:rPr>
            <w:rStyle w:val="Hyperlink"/>
            <w:noProof/>
          </w:rPr>
          <w:noBreakHyphen/>
          <w:t>1 Phương Pháp học máy</w:t>
        </w:r>
        <w:r>
          <w:rPr>
            <w:noProof/>
            <w:webHidden/>
          </w:rPr>
          <w:tab/>
        </w:r>
        <w:r>
          <w:rPr>
            <w:noProof/>
            <w:webHidden/>
          </w:rPr>
          <w:fldChar w:fldCharType="begin"/>
        </w:r>
        <w:r>
          <w:rPr>
            <w:noProof/>
            <w:webHidden/>
          </w:rPr>
          <w:instrText xml:space="preserve"> PAGEREF _Toc158991059 \h </w:instrText>
        </w:r>
      </w:ins>
      <w:r>
        <w:rPr>
          <w:noProof/>
          <w:webHidden/>
        </w:rPr>
      </w:r>
      <w:ins w:id="294" w:author="Microsoft Word" w:date="2024-02-16T15:50:00Z">
        <w:r>
          <w:rPr>
            <w:noProof/>
            <w:webHidden/>
          </w:rPr>
          <w:fldChar w:fldCharType="separate"/>
        </w:r>
        <w:r>
          <w:rPr>
            <w:noProof/>
            <w:webHidden/>
          </w:rPr>
          <w:t>10</w:t>
        </w:r>
        <w:r>
          <w:rPr>
            <w:noProof/>
            <w:webHidden/>
          </w:rPr>
          <w:fldChar w:fldCharType="end"/>
        </w:r>
        <w:r w:rsidRPr="00DD514C">
          <w:rPr>
            <w:rStyle w:val="Hyperlink"/>
            <w:noProof/>
          </w:rPr>
          <w:fldChar w:fldCharType="end"/>
        </w:r>
      </w:ins>
    </w:p>
    <w:p w14:paraId="62154349" w14:textId="420CA19D" w:rsidR="00493E71" w:rsidRDefault="00493E71">
      <w:pPr>
        <w:pStyle w:val="TableofFigures"/>
        <w:tabs>
          <w:tab w:val="right" w:leader="dot" w:pos="8494"/>
        </w:tabs>
        <w:rPr>
          <w:ins w:id="295" w:author="Microsoft Word" w:date="2024-02-16T15:50:00Z"/>
          <w:rFonts w:asciiTheme="minorHAnsi" w:eastAsiaTheme="minorEastAsia" w:hAnsiTheme="minorHAnsi" w:cstheme="minorBidi"/>
          <w:noProof/>
          <w:color w:val="auto"/>
          <w:kern w:val="2"/>
          <w:sz w:val="24"/>
          <w:szCs w:val="24"/>
          <w14:ligatures w14:val="standardContextual"/>
        </w:rPr>
      </w:pPr>
      <w:ins w:id="296" w:author="Microsoft Word" w:date="2024-02-16T15:50:00Z">
        <w:r w:rsidRPr="00DD514C">
          <w:rPr>
            <w:rStyle w:val="Hyperlink"/>
            <w:noProof/>
          </w:rPr>
          <w:fldChar w:fldCharType="begin"/>
        </w:r>
        <w:r w:rsidRPr="00DD514C">
          <w:rPr>
            <w:rStyle w:val="Hyperlink"/>
            <w:noProof/>
          </w:rPr>
          <w:instrText xml:space="preserve"> </w:instrText>
        </w:r>
        <w:r>
          <w:rPr>
            <w:noProof/>
          </w:rPr>
          <w:instrText>HYPERLINK \l "_Toc158991060"</w:instrText>
        </w:r>
        <w:r w:rsidRPr="00DD514C">
          <w:rPr>
            <w:rStyle w:val="Hyperlink"/>
            <w:noProof/>
          </w:rPr>
          <w:instrText xml:space="preserve"> </w:instrText>
        </w:r>
        <w:r w:rsidRPr="00DD514C">
          <w:rPr>
            <w:rStyle w:val="Hyperlink"/>
            <w:noProof/>
          </w:rPr>
          <w:fldChar w:fldCharType="separate"/>
        </w:r>
        <w:r w:rsidRPr="00DD514C">
          <w:rPr>
            <w:rStyle w:val="Hyperlink"/>
            <w:noProof/>
          </w:rPr>
          <w:t>Hình 3</w:t>
        </w:r>
        <w:r w:rsidRPr="00DD514C">
          <w:rPr>
            <w:rStyle w:val="Hyperlink"/>
            <w:noProof/>
          </w:rPr>
          <w:noBreakHyphen/>
          <w:t>2 So sánh 2 phương pháp máy truyền thống và học sâu</w:t>
        </w:r>
        <w:r>
          <w:rPr>
            <w:noProof/>
            <w:webHidden/>
          </w:rPr>
          <w:tab/>
        </w:r>
        <w:r>
          <w:rPr>
            <w:noProof/>
            <w:webHidden/>
          </w:rPr>
          <w:fldChar w:fldCharType="begin"/>
        </w:r>
        <w:r>
          <w:rPr>
            <w:noProof/>
            <w:webHidden/>
          </w:rPr>
          <w:instrText xml:space="preserve"> PAGEREF _Toc158991060 \h </w:instrText>
        </w:r>
      </w:ins>
      <w:r>
        <w:rPr>
          <w:noProof/>
          <w:webHidden/>
        </w:rPr>
      </w:r>
      <w:ins w:id="297" w:author="Microsoft Word" w:date="2024-02-16T15:50:00Z">
        <w:r>
          <w:rPr>
            <w:noProof/>
            <w:webHidden/>
          </w:rPr>
          <w:fldChar w:fldCharType="separate"/>
        </w:r>
        <w:r>
          <w:rPr>
            <w:noProof/>
            <w:webHidden/>
          </w:rPr>
          <w:t>11</w:t>
        </w:r>
        <w:r>
          <w:rPr>
            <w:noProof/>
            <w:webHidden/>
          </w:rPr>
          <w:fldChar w:fldCharType="end"/>
        </w:r>
        <w:r w:rsidRPr="00DD514C">
          <w:rPr>
            <w:rStyle w:val="Hyperlink"/>
            <w:noProof/>
          </w:rPr>
          <w:fldChar w:fldCharType="end"/>
        </w:r>
      </w:ins>
    </w:p>
    <w:p w14:paraId="64C340FA" w14:textId="61C313F5" w:rsidR="00493E71" w:rsidRDefault="00493E71">
      <w:pPr>
        <w:pStyle w:val="TableofFigures"/>
        <w:tabs>
          <w:tab w:val="right" w:leader="dot" w:pos="8494"/>
        </w:tabs>
        <w:rPr>
          <w:ins w:id="298" w:author="Microsoft Word" w:date="2024-02-16T15:50:00Z"/>
          <w:rFonts w:asciiTheme="minorHAnsi" w:eastAsiaTheme="minorEastAsia" w:hAnsiTheme="minorHAnsi" w:cstheme="minorBidi"/>
          <w:noProof/>
          <w:color w:val="auto"/>
          <w:kern w:val="2"/>
          <w:sz w:val="24"/>
          <w:szCs w:val="24"/>
          <w14:ligatures w14:val="standardContextual"/>
        </w:rPr>
      </w:pPr>
      <w:ins w:id="299" w:author="Microsoft Word" w:date="2024-02-16T15:50:00Z">
        <w:r w:rsidRPr="00DD514C">
          <w:rPr>
            <w:rStyle w:val="Hyperlink"/>
            <w:noProof/>
          </w:rPr>
          <w:fldChar w:fldCharType="begin"/>
        </w:r>
        <w:r w:rsidRPr="00DD514C">
          <w:rPr>
            <w:rStyle w:val="Hyperlink"/>
            <w:noProof/>
          </w:rPr>
          <w:instrText xml:space="preserve"> </w:instrText>
        </w:r>
        <w:r>
          <w:rPr>
            <w:noProof/>
          </w:rPr>
          <w:instrText>HYPERLINK \l "_Toc158991061"</w:instrText>
        </w:r>
        <w:r w:rsidRPr="00DD514C">
          <w:rPr>
            <w:rStyle w:val="Hyperlink"/>
            <w:noProof/>
          </w:rPr>
          <w:instrText xml:space="preserve"> </w:instrText>
        </w:r>
        <w:r w:rsidRPr="00DD514C">
          <w:rPr>
            <w:rStyle w:val="Hyperlink"/>
            <w:noProof/>
          </w:rPr>
          <w:fldChar w:fldCharType="separate"/>
        </w:r>
        <w:r w:rsidRPr="00DD514C">
          <w:rPr>
            <w:rStyle w:val="Hyperlink"/>
            <w:noProof/>
          </w:rPr>
          <w:t>Hình 3</w:t>
        </w:r>
        <w:r w:rsidRPr="00DD514C">
          <w:rPr>
            <w:rStyle w:val="Hyperlink"/>
            <w:noProof/>
          </w:rPr>
          <w:noBreakHyphen/>
          <w:t>3 Mạng nơ-ron tích chập</w:t>
        </w:r>
        <w:r>
          <w:rPr>
            <w:noProof/>
            <w:webHidden/>
          </w:rPr>
          <w:tab/>
        </w:r>
        <w:r>
          <w:rPr>
            <w:noProof/>
            <w:webHidden/>
          </w:rPr>
          <w:fldChar w:fldCharType="begin"/>
        </w:r>
        <w:r>
          <w:rPr>
            <w:noProof/>
            <w:webHidden/>
          </w:rPr>
          <w:instrText xml:space="preserve"> PAGEREF _Toc158991061 \h </w:instrText>
        </w:r>
      </w:ins>
      <w:r>
        <w:rPr>
          <w:noProof/>
          <w:webHidden/>
        </w:rPr>
      </w:r>
      <w:ins w:id="300" w:author="Microsoft Word" w:date="2024-02-16T15:50:00Z">
        <w:r>
          <w:rPr>
            <w:noProof/>
            <w:webHidden/>
          </w:rPr>
          <w:fldChar w:fldCharType="separate"/>
        </w:r>
        <w:r>
          <w:rPr>
            <w:noProof/>
            <w:webHidden/>
          </w:rPr>
          <w:t>13</w:t>
        </w:r>
        <w:r>
          <w:rPr>
            <w:noProof/>
            <w:webHidden/>
          </w:rPr>
          <w:fldChar w:fldCharType="end"/>
        </w:r>
        <w:r w:rsidRPr="00DD514C">
          <w:rPr>
            <w:rStyle w:val="Hyperlink"/>
            <w:noProof/>
          </w:rPr>
          <w:fldChar w:fldCharType="end"/>
        </w:r>
      </w:ins>
    </w:p>
    <w:p w14:paraId="31A0A185" w14:textId="4A527264" w:rsidR="00493E71" w:rsidRDefault="00493E71">
      <w:pPr>
        <w:pStyle w:val="TableofFigures"/>
        <w:tabs>
          <w:tab w:val="right" w:leader="dot" w:pos="8494"/>
        </w:tabs>
        <w:rPr>
          <w:ins w:id="301" w:author="Microsoft Word" w:date="2024-02-16T15:50:00Z"/>
          <w:rFonts w:asciiTheme="minorHAnsi" w:eastAsiaTheme="minorEastAsia" w:hAnsiTheme="minorHAnsi" w:cstheme="minorBidi"/>
          <w:noProof/>
          <w:color w:val="auto"/>
          <w:kern w:val="2"/>
          <w:sz w:val="24"/>
          <w:szCs w:val="24"/>
          <w14:ligatures w14:val="standardContextual"/>
        </w:rPr>
      </w:pPr>
      <w:ins w:id="302" w:author="Microsoft Word" w:date="2024-02-16T15:50:00Z">
        <w:r w:rsidRPr="00DD514C">
          <w:rPr>
            <w:rStyle w:val="Hyperlink"/>
            <w:noProof/>
          </w:rPr>
          <w:fldChar w:fldCharType="begin"/>
        </w:r>
        <w:r w:rsidRPr="00DD514C">
          <w:rPr>
            <w:rStyle w:val="Hyperlink"/>
            <w:noProof/>
          </w:rPr>
          <w:instrText xml:space="preserve"> </w:instrText>
        </w:r>
        <w:r>
          <w:rPr>
            <w:noProof/>
          </w:rPr>
          <w:instrText>HYPERLINK \l "_Toc158991062"</w:instrText>
        </w:r>
        <w:r w:rsidRPr="00DD514C">
          <w:rPr>
            <w:rStyle w:val="Hyperlink"/>
            <w:noProof/>
          </w:rPr>
          <w:instrText xml:space="preserve"> </w:instrText>
        </w:r>
        <w:r w:rsidRPr="00DD514C">
          <w:rPr>
            <w:rStyle w:val="Hyperlink"/>
            <w:noProof/>
          </w:rPr>
          <w:fldChar w:fldCharType="separate"/>
        </w:r>
        <w:r w:rsidRPr="00DD514C">
          <w:rPr>
            <w:rStyle w:val="Hyperlink"/>
            <w:noProof/>
          </w:rPr>
          <w:t>Hình 3</w:t>
        </w:r>
        <w:r w:rsidRPr="00DD514C">
          <w:rPr>
            <w:rStyle w:val="Hyperlink"/>
            <w:noProof/>
          </w:rPr>
          <w:noBreakHyphen/>
          <w:t>4 Lớp tích chập</w:t>
        </w:r>
        <w:r>
          <w:rPr>
            <w:noProof/>
            <w:webHidden/>
          </w:rPr>
          <w:tab/>
        </w:r>
        <w:r>
          <w:rPr>
            <w:noProof/>
            <w:webHidden/>
          </w:rPr>
          <w:fldChar w:fldCharType="begin"/>
        </w:r>
        <w:r>
          <w:rPr>
            <w:noProof/>
            <w:webHidden/>
          </w:rPr>
          <w:instrText xml:space="preserve"> PAGEREF _Toc158991062 \h </w:instrText>
        </w:r>
      </w:ins>
      <w:r>
        <w:rPr>
          <w:noProof/>
          <w:webHidden/>
        </w:rPr>
      </w:r>
      <w:ins w:id="303" w:author="Microsoft Word" w:date="2024-02-16T15:50:00Z">
        <w:r>
          <w:rPr>
            <w:noProof/>
            <w:webHidden/>
          </w:rPr>
          <w:fldChar w:fldCharType="separate"/>
        </w:r>
        <w:r>
          <w:rPr>
            <w:noProof/>
            <w:webHidden/>
          </w:rPr>
          <w:t>13</w:t>
        </w:r>
        <w:r>
          <w:rPr>
            <w:noProof/>
            <w:webHidden/>
          </w:rPr>
          <w:fldChar w:fldCharType="end"/>
        </w:r>
        <w:r w:rsidRPr="00DD514C">
          <w:rPr>
            <w:rStyle w:val="Hyperlink"/>
            <w:noProof/>
          </w:rPr>
          <w:fldChar w:fldCharType="end"/>
        </w:r>
      </w:ins>
    </w:p>
    <w:p w14:paraId="7A6137F7" w14:textId="1F123936" w:rsidR="00493E71" w:rsidRDefault="00493E71">
      <w:pPr>
        <w:pStyle w:val="TableofFigures"/>
        <w:tabs>
          <w:tab w:val="right" w:leader="dot" w:pos="8494"/>
        </w:tabs>
        <w:rPr>
          <w:ins w:id="304" w:author="Microsoft Word" w:date="2024-02-16T15:50:00Z"/>
          <w:rFonts w:asciiTheme="minorHAnsi" w:eastAsiaTheme="minorEastAsia" w:hAnsiTheme="minorHAnsi" w:cstheme="minorBidi"/>
          <w:noProof/>
          <w:color w:val="auto"/>
          <w:kern w:val="2"/>
          <w:sz w:val="24"/>
          <w:szCs w:val="24"/>
          <w14:ligatures w14:val="standardContextual"/>
        </w:rPr>
      </w:pPr>
      <w:ins w:id="305" w:author="Microsoft Word" w:date="2024-02-16T15:50:00Z">
        <w:r w:rsidRPr="00DD514C">
          <w:rPr>
            <w:rStyle w:val="Hyperlink"/>
            <w:noProof/>
          </w:rPr>
          <w:fldChar w:fldCharType="begin"/>
        </w:r>
        <w:r w:rsidRPr="00DD514C">
          <w:rPr>
            <w:rStyle w:val="Hyperlink"/>
            <w:noProof/>
          </w:rPr>
          <w:instrText xml:space="preserve"> </w:instrText>
        </w:r>
        <w:r>
          <w:rPr>
            <w:noProof/>
          </w:rPr>
          <w:instrText>HYPERLINK \l "_Toc158991063"</w:instrText>
        </w:r>
        <w:r w:rsidRPr="00DD514C">
          <w:rPr>
            <w:rStyle w:val="Hyperlink"/>
            <w:noProof/>
          </w:rPr>
          <w:instrText xml:space="preserve"> </w:instrText>
        </w:r>
        <w:r w:rsidRPr="00DD514C">
          <w:rPr>
            <w:rStyle w:val="Hyperlink"/>
            <w:noProof/>
          </w:rPr>
          <w:fldChar w:fldCharType="separate"/>
        </w:r>
        <w:r w:rsidRPr="00DD514C">
          <w:rPr>
            <w:rStyle w:val="Hyperlink"/>
            <w:noProof/>
          </w:rPr>
          <w:t>Hình 3</w:t>
        </w:r>
        <w:r w:rsidRPr="00DD514C">
          <w:rPr>
            <w:rStyle w:val="Hyperlink"/>
            <w:noProof/>
          </w:rPr>
          <w:noBreakHyphen/>
          <w:t>5 Lớp lấy mẫu</w:t>
        </w:r>
        <w:r>
          <w:rPr>
            <w:noProof/>
            <w:webHidden/>
          </w:rPr>
          <w:tab/>
        </w:r>
        <w:r>
          <w:rPr>
            <w:noProof/>
            <w:webHidden/>
          </w:rPr>
          <w:fldChar w:fldCharType="begin"/>
        </w:r>
        <w:r>
          <w:rPr>
            <w:noProof/>
            <w:webHidden/>
          </w:rPr>
          <w:instrText xml:space="preserve"> PAGEREF _Toc158991063 \h </w:instrText>
        </w:r>
      </w:ins>
      <w:r>
        <w:rPr>
          <w:noProof/>
          <w:webHidden/>
        </w:rPr>
      </w:r>
      <w:ins w:id="306" w:author="Microsoft Word" w:date="2024-02-16T15:50:00Z">
        <w:r>
          <w:rPr>
            <w:noProof/>
            <w:webHidden/>
          </w:rPr>
          <w:fldChar w:fldCharType="separate"/>
        </w:r>
        <w:r>
          <w:rPr>
            <w:noProof/>
            <w:webHidden/>
          </w:rPr>
          <w:t>14</w:t>
        </w:r>
        <w:r>
          <w:rPr>
            <w:noProof/>
            <w:webHidden/>
          </w:rPr>
          <w:fldChar w:fldCharType="end"/>
        </w:r>
        <w:r w:rsidRPr="00DD514C">
          <w:rPr>
            <w:rStyle w:val="Hyperlink"/>
            <w:noProof/>
          </w:rPr>
          <w:fldChar w:fldCharType="end"/>
        </w:r>
      </w:ins>
    </w:p>
    <w:p w14:paraId="7EACF7F6" w14:textId="642BE47C" w:rsidR="00493E71" w:rsidRDefault="00493E71">
      <w:pPr>
        <w:pStyle w:val="TableofFigures"/>
        <w:tabs>
          <w:tab w:val="right" w:leader="dot" w:pos="8494"/>
        </w:tabs>
        <w:rPr>
          <w:ins w:id="307" w:author="Microsoft Word" w:date="2024-02-16T15:50:00Z"/>
          <w:rFonts w:asciiTheme="minorHAnsi" w:eastAsiaTheme="minorEastAsia" w:hAnsiTheme="minorHAnsi" w:cstheme="minorBidi"/>
          <w:noProof/>
          <w:color w:val="auto"/>
          <w:kern w:val="2"/>
          <w:sz w:val="24"/>
          <w:szCs w:val="24"/>
          <w14:ligatures w14:val="standardContextual"/>
        </w:rPr>
      </w:pPr>
      <w:ins w:id="308" w:author="Microsoft Word" w:date="2024-02-16T15:50:00Z">
        <w:r w:rsidRPr="00DD514C">
          <w:rPr>
            <w:rStyle w:val="Hyperlink"/>
            <w:noProof/>
          </w:rPr>
          <w:fldChar w:fldCharType="begin"/>
        </w:r>
        <w:r w:rsidRPr="00DD514C">
          <w:rPr>
            <w:rStyle w:val="Hyperlink"/>
            <w:noProof/>
          </w:rPr>
          <w:instrText xml:space="preserve"> </w:instrText>
        </w:r>
        <w:r>
          <w:rPr>
            <w:noProof/>
          </w:rPr>
          <w:instrText>HYPERLINK \l "_Toc158991064"</w:instrText>
        </w:r>
        <w:r w:rsidRPr="00DD514C">
          <w:rPr>
            <w:rStyle w:val="Hyperlink"/>
            <w:noProof/>
          </w:rPr>
          <w:instrText xml:space="preserve"> </w:instrText>
        </w:r>
        <w:r w:rsidRPr="00DD514C">
          <w:rPr>
            <w:rStyle w:val="Hyperlink"/>
            <w:noProof/>
          </w:rPr>
          <w:fldChar w:fldCharType="separate"/>
        </w:r>
        <w:r w:rsidRPr="00DD514C">
          <w:rPr>
            <w:rStyle w:val="Hyperlink"/>
            <w:noProof/>
          </w:rPr>
          <w:t>Hình 4</w:t>
        </w:r>
        <w:r w:rsidRPr="00DD514C">
          <w:rPr>
            <w:rStyle w:val="Hyperlink"/>
            <w:noProof/>
          </w:rPr>
          <w:noBreakHyphen/>
          <w:t>1 Mô hình YOLO</w:t>
        </w:r>
        <w:r>
          <w:rPr>
            <w:noProof/>
            <w:webHidden/>
          </w:rPr>
          <w:tab/>
        </w:r>
        <w:r>
          <w:rPr>
            <w:noProof/>
            <w:webHidden/>
          </w:rPr>
          <w:fldChar w:fldCharType="begin"/>
        </w:r>
        <w:r>
          <w:rPr>
            <w:noProof/>
            <w:webHidden/>
          </w:rPr>
          <w:instrText xml:space="preserve"> PAGEREF _Toc158991064 \h </w:instrText>
        </w:r>
      </w:ins>
      <w:r>
        <w:rPr>
          <w:noProof/>
          <w:webHidden/>
        </w:rPr>
      </w:r>
      <w:ins w:id="309" w:author="Microsoft Word" w:date="2024-02-16T15:50:00Z">
        <w:r>
          <w:rPr>
            <w:noProof/>
            <w:webHidden/>
          </w:rPr>
          <w:fldChar w:fldCharType="separate"/>
        </w:r>
        <w:r>
          <w:rPr>
            <w:noProof/>
            <w:webHidden/>
          </w:rPr>
          <w:t>15</w:t>
        </w:r>
        <w:r>
          <w:rPr>
            <w:noProof/>
            <w:webHidden/>
          </w:rPr>
          <w:fldChar w:fldCharType="end"/>
        </w:r>
        <w:r w:rsidRPr="00DD514C">
          <w:rPr>
            <w:rStyle w:val="Hyperlink"/>
            <w:noProof/>
          </w:rPr>
          <w:fldChar w:fldCharType="end"/>
        </w:r>
      </w:ins>
    </w:p>
    <w:p w14:paraId="4CB194AC" w14:textId="037ECAE9" w:rsidR="00493E71" w:rsidRDefault="00493E71">
      <w:pPr>
        <w:pStyle w:val="TableofFigures"/>
        <w:tabs>
          <w:tab w:val="right" w:leader="dot" w:pos="8494"/>
        </w:tabs>
        <w:rPr>
          <w:ins w:id="310" w:author="Microsoft Word" w:date="2024-02-16T15:50:00Z"/>
          <w:rFonts w:asciiTheme="minorHAnsi" w:eastAsiaTheme="minorEastAsia" w:hAnsiTheme="minorHAnsi" w:cstheme="minorBidi"/>
          <w:noProof/>
          <w:color w:val="auto"/>
          <w:kern w:val="2"/>
          <w:sz w:val="24"/>
          <w:szCs w:val="24"/>
          <w14:ligatures w14:val="standardContextual"/>
        </w:rPr>
      </w:pPr>
      <w:ins w:id="311" w:author="Microsoft Word" w:date="2024-02-16T15:50:00Z">
        <w:r w:rsidRPr="00DD514C">
          <w:rPr>
            <w:rStyle w:val="Hyperlink"/>
            <w:noProof/>
          </w:rPr>
          <w:fldChar w:fldCharType="begin"/>
        </w:r>
        <w:r w:rsidRPr="00DD514C">
          <w:rPr>
            <w:rStyle w:val="Hyperlink"/>
            <w:noProof/>
          </w:rPr>
          <w:instrText xml:space="preserve"> </w:instrText>
        </w:r>
        <w:r>
          <w:rPr>
            <w:noProof/>
          </w:rPr>
          <w:instrText>HYPERLINK \l "_Toc158991065"</w:instrText>
        </w:r>
        <w:r w:rsidRPr="00DD514C">
          <w:rPr>
            <w:rStyle w:val="Hyperlink"/>
            <w:noProof/>
          </w:rPr>
          <w:instrText xml:space="preserve"> </w:instrText>
        </w:r>
        <w:r w:rsidRPr="00DD514C">
          <w:rPr>
            <w:rStyle w:val="Hyperlink"/>
            <w:noProof/>
          </w:rPr>
          <w:fldChar w:fldCharType="separate"/>
        </w:r>
        <w:r w:rsidRPr="00DD514C">
          <w:rPr>
            <w:rStyle w:val="Hyperlink"/>
            <w:noProof/>
          </w:rPr>
          <w:t>Hình 4</w:t>
        </w:r>
        <w:r w:rsidRPr="00DD514C">
          <w:rPr>
            <w:rStyle w:val="Hyperlink"/>
            <w:noProof/>
          </w:rPr>
          <w:noBreakHyphen/>
          <w:t>2 Thời gian phát hành các phiên bản YOLO</w:t>
        </w:r>
        <w:r>
          <w:rPr>
            <w:noProof/>
            <w:webHidden/>
          </w:rPr>
          <w:tab/>
        </w:r>
        <w:r>
          <w:rPr>
            <w:noProof/>
            <w:webHidden/>
          </w:rPr>
          <w:fldChar w:fldCharType="begin"/>
        </w:r>
        <w:r>
          <w:rPr>
            <w:noProof/>
            <w:webHidden/>
          </w:rPr>
          <w:instrText xml:space="preserve"> PAGEREF _Toc158991065 \h </w:instrText>
        </w:r>
      </w:ins>
      <w:r>
        <w:rPr>
          <w:noProof/>
          <w:webHidden/>
        </w:rPr>
      </w:r>
      <w:ins w:id="312" w:author="Microsoft Word" w:date="2024-02-16T15:50:00Z">
        <w:r>
          <w:rPr>
            <w:noProof/>
            <w:webHidden/>
          </w:rPr>
          <w:fldChar w:fldCharType="separate"/>
        </w:r>
        <w:r>
          <w:rPr>
            <w:noProof/>
            <w:webHidden/>
          </w:rPr>
          <w:t>16</w:t>
        </w:r>
        <w:r>
          <w:rPr>
            <w:noProof/>
            <w:webHidden/>
          </w:rPr>
          <w:fldChar w:fldCharType="end"/>
        </w:r>
        <w:r w:rsidRPr="00DD514C">
          <w:rPr>
            <w:rStyle w:val="Hyperlink"/>
            <w:noProof/>
          </w:rPr>
          <w:fldChar w:fldCharType="end"/>
        </w:r>
      </w:ins>
    </w:p>
    <w:p w14:paraId="53A17183" w14:textId="77EA2D7C" w:rsidR="00493E71" w:rsidRDefault="00493E71">
      <w:pPr>
        <w:pStyle w:val="TableofFigures"/>
        <w:tabs>
          <w:tab w:val="right" w:leader="dot" w:pos="8494"/>
        </w:tabs>
        <w:rPr>
          <w:ins w:id="313" w:author="Microsoft Word" w:date="2024-02-16T15:50:00Z"/>
          <w:rFonts w:asciiTheme="minorHAnsi" w:eastAsiaTheme="minorEastAsia" w:hAnsiTheme="minorHAnsi" w:cstheme="minorBidi"/>
          <w:noProof/>
          <w:color w:val="auto"/>
          <w:kern w:val="2"/>
          <w:sz w:val="24"/>
          <w:szCs w:val="24"/>
          <w14:ligatures w14:val="standardContextual"/>
        </w:rPr>
      </w:pPr>
      <w:ins w:id="314" w:author="Microsoft Word" w:date="2024-02-16T15:50:00Z">
        <w:r w:rsidRPr="00DD514C">
          <w:rPr>
            <w:rStyle w:val="Hyperlink"/>
            <w:noProof/>
          </w:rPr>
          <w:fldChar w:fldCharType="begin"/>
        </w:r>
        <w:r w:rsidRPr="00DD514C">
          <w:rPr>
            <w:rStyle w:val="Hyperlink"/>
            <w:noProof/>
          </w:rPr>
          <w:instrText xml:space="preserve"> </w:instrText>
        </w:r>
        <w:r>
          <w:rPr>
            <w:noProof/>
          </w:rPr>
          <w:instrText>HYPERLINK \l "_Toc158991066"</w:instrText>
        </w:r>
        <w:r w:rsidRPr="00DD514C">
          <w:rPr>
            <w:rStyle w:val="Hyperlink"/>
            <w:noProof/>
          </w:rPr>
          <w:instrText xml:space="preserve"> </w:instrText>
        </w:r>
        <w:r w:rsidRPr="00DD514C">
          <w:rPr>
            <w:rStyle w:val="Hyperlink"/>
            <w:noProof/>
          </w:rPr>
          <w:fldChar w:fldCharType="separate"/>
        </w:r>
        <w:r w:rsidRPr="00DD514C">
          <w:rPr>
            <w:rStyle w:val="Hyperlink"/>
            <w:noProof/>
          </w:rPr>
          <w:t>Hình 4</w:t>
        </w:r>
        <w:r w:rsidRPr="00DD514C">
          <w:rPr>
            <w:rStyle w:val="Hyperlink"/>
            <w:noProof/>
          </w:rPr>
          <w:noBreakHyphen/>
          <w:t>3 Kiến trúc mạng YOLOv8</w:t>
        </w:r>
        <w:r>
          <w:rPr>
            <w:noProof/>
            <w:webHidden/>
          </w:rPr>
          <w:tab/>
        </w:r>
        <w:r>
          <w:rPr>
            <w:noProof/>
            <w:webHidden/>
          </w:rPr>
          <w:fldChar w:fldCharType="begin"/>
        </w:r>
        <w:r>
          <w:rPr>
            <w:noProof/>
            <w:webHidden/>
          </w:rPr>
          <w:instrText xml:space="preserve"> PAGEREF _Toc158991066 \h </w:instrText>
        </w:r>
      </w:ins>
      <w:r>
        <w:rPr>
          <w:noProof/>
          <w:webHidden/>
        </w:rPr>
      </w:r>
      <w:ins w:id="315" w:author="Microsoft Word" w:date="2024-02-16T15:50:00Z">
        <w:r>
          <w:rPr>
            <w:noProof/>
            <w:webHidden/>
          </w:rPr>
          <w:fldChar w:fldCharType="separate"/>
        </w:r>
        <w:r>
          <w:rPr>
            <w:noProof/>
            <w:webHidden/>
          </w:rPr>
          <w:t>17</w:t>
        </w:r>
        <w:r>
          <w:rPr>
            <w:noProof/>
            <w:webHidden/>
          </w:rPr>
          <w:fldChar w:fldCharType="end"/>
        </w:r>
        <w:r w:rsidRPr="00DD514C">
          <w:rPr>
            <w:rStyle w:val="Hyperlink"/>
            <w:noProof/>
          </w:rPr>
          <w:fldChar w:fldCharType="end"/>
        </w:r>
      </w:ins>
    </w:p>
    <w:p w14:paraId="738C7F0F" w14:textId="770C4A4D" w:rsidR="00493E71" w:rsidRDefault="00493E71">
      <w:pPr>
        <w:pStyle w:val="TableofFigures"/>
        <w:tabs>
          <w:tab w:val="right" w:leader="dot" w:pos="8494"/>
        </w:tabs>
        <w:rPr>
          <w:ins w:id="316" w:author="Microsoft Word" w:date="2024-02-16T15:50:00Z"/>
          <w:rFonts w:asciiTheme="minorHAnsi" w:eastAsiaTheme="minorEastAsia" w:hAnsiTheme="minorHAnsi" w:cstheme="minorBidi"/>
          <w:noProof/>
          <w:color w:val="auto"/>
          <w:kern w:val="2"/>
          <w:sz w:val="24"/>
          <w:szCs w:val="24"/>
          <w14:ligatures w14:val="standardContextual"/>
        </w:rPr>
      </w:pPr>
      <w:ins w:id="317" w:author="Microsoft Word" w:date="2024-02-16T15:50:00Z">
        <w:r w:rsidRPr="00DD514C">
          <w:rPr>
            <w:rStyle w:val="Hyperlink"/>
            <w:noProof/>
          </w:rPr>
          <w:fldChar w:fldCharType="begin"/>
        </w:r>
        <w:r w:rsidRPr="00DD514C">
          <w:rPr>
            <w:rStyle w:val="Hyperlink"/>
            <w:noProof/>
          </w:rPr>
          <w:instrText xml:space="preserve"> </w:instrText>
        </w:r>
        <w:r>
          <w:rPr>
            <w:noProof/>
          </w:rPr>
          <w:instrText>HYPERLINK \l "_Toc158991067"</w:instrText>
        </w:r>
        <w:r w:rsidRPr="00DD514C">
          <w:rPr>
            <w:rStyle w:val="Hyperlink"/>
            <w:noProof/>
          </w:rPr>
          <w:instrText xml:space="preserve"> </w:instrText>
        </w:r>
        <w:r w:rsidRPr="00DD514C">
          <w:rPr>
            <w:rStyle w:val="Hyperlink"/>
            <w:noProof/>
          </w:rPr>
          <w:fldChar w:fldCharType="separate"/>
        </w:r>
        <w:r w:rsidRPr="00DD514C">
          <w:rPr>
            <w:rStyle w:val="Hyperlink"/>
            <w:noProof/>
          </w:rPr>
          <w:t>Hình 4</w:t>
        </w:r>
        <w:r w:rsidRPr="00DD514C">
          <w:rPr>
            <w:rStyle w:val="Hyperlink"/>
            <w:noProof/>
          </w:rPr>
          <w:noBreakHyphen/>
          <w:t>4</w:t>
        </w:r>
        <w:r w:rsidRPr="00DD514C">
          <w:rPr>
            <w:rStyle w:val="Hyperlink"/>
            <w:noProof/>
            <w:lang w:val="vi-VN"/>
          </w:rPr>
          <w:t xml:space="preserve"> Lam trắc kính ở ống kính 40</w:t>
        </w:r>
        <w:r>
          <w:rPr>
            <w:noProof/>
            <w:webHidden/>
          </w:rPr>
          <w:tab/>
        </w:r>
        <w:r>
          <w:rPr>
            <w:noProof/>
            <w:webHidden/>
          </w:rPr>
          <w:fldChar w:fldCharType="begin"/>
        </w:r>
        <w:r>
          <w:rPr>
            <w:noProof/>
            <w:webHidden/>
          </w:rPr>
          <w:instrText xml:space="preserve"> PAGEREF _Toc158991067 \h </w:instrText>
        </w:r>
      </w:ins>
      <w:r>
        <w:rPr>
          <w:noProof/>
          <w:webHidden/>
        </w:rPr>
      </w:r>
      <w:ins w:id="318" w:author="Microsoft Word" w:date="2024-02-16T15:50:00Z">
        <w:r>
          <w:rPr>
            <w:noProof/>
            <w:webHidden/>
          </w:rPr>
          <w:fldChar w:fldCharType="separate"/>
        </w:r>
        <w:r>
          <w:rPr>
            <w:noProof/>
            <w:webHidden/>
          </w:rPr>
          <w:t>19</w:t>
        </w:r>
        <w:r>
          <w:rPr>
            <w:noProof/>
            <w:webHidden/>
          </w:rPr>
          <w:fldChar w:fldCharType="end"/>
        </w:r>
        <w:r w:rsidRPr="00DD514C">
          <w:rPr>
            <w:rStyle w:val="Hyperlink"/>
            <w:noProof/>
          </w:rPr>
          <w:fldChar w:fldCharType="end"/>
        </w:r>
      </w:ins>
    </w:p>
    <w:p w14:paraId="6FF365CC" w14:textId="2044EA8C" w:rsidR="00493E71" w:rsidRDefault="00493E71">
      <w:pPr>
        <w:pStyle w:val="TableofFigures"/>
        <w:tabs>
          <w:tab w:val="right" w:leader="dot" w:pos="8494"/>
        </w:tabs>
        <w:rPr>
          <w:ins w:id="319" w:author="Microsoft Word" w:date="2024-02-16T15:50:00Z"/>
          <w:rFonts w:asciiTheme="minorHAnsi" w:eastAsiaTheme="minorEastAsia" w:hAnsiTheme="minorHAnsi" w:cstheme="minorBidi"/>
          <w:noProof/>
          <w:color w:val="auto"/>
          <w:kern w:val="2"/>
          <w:sz w:val="24"/>
          <w:szCs w:val="24"/>
          <w14:ligatures w14:val="standardContextual"/>
        </w:rPr>
      </w:pPr>
      <w:ins w:id="320" w:author="Microsoft Word" w:date="2024-02-16T15:50:00Z">
        <w:r w:rsidRPr="00DD514C">
          <w:rPr>
            <w:rStyle w:val="Hyperlink"/>
            <w:noProof/>
          </w:rPr>
          <w:fldChar w:fldCharType="begin"/>
        </w:r>
        <w:r w:rsidRPr="00DD514C">
          <w:rPr>
            <w:rStyle w:val="Hyperlink"/>
            <w:noProof/>
          </w:rPr>
          <w:instrText xml:space="preserve"> </w:instrText>
        </w:r>
        <w:r>
          <w:rPr>
            <w:noProof/>
          </w:rPr>
          <w:instrText>HYPERLINK \l "_Toc158991068"</w:instrText>
        </w:r>
        <w:r w:rsidRPr="00DD514C">
          <w:rPr>
            <w:rStyle w:val="Hyperlink"/>
            <w:noProof/>
          </w:rPr>
          <w:instrText xml:space="preserve"> </w:instrText>
        </w:r>
        <w:r w:rsidRPr="00DD514C">
          <w:rPr>
            <w:rStyle w:val="Hyperlink"/>
            <w:noProof/>
          </w:rPr>
          <w:fldChar w:fldCharType="separate"/>
        </w:r>
        <w:r w:rsidRPr="00DD514C">
          <w:rPr>
            <w:rStyle w:val="Hyperlink"/>
            <w:noProof/>
          </w:rPr>
          <w:t>Hình 4</w:t>
        </w:r>
        <w:r w:rsidRPr="00DD514C">
          <w:rPr>
            <w:rStyle w:val="Hyperlink"/>
            <w:noProof/>
          </w:rPr>
          <w:noBreakHyphen/>
          <w:t>5 Phân chia dữ liệu thành 2 lớp + và –</w:t>
        </w:r>
        <w:r>
          <w:rPr>
            <w:noProof/>
            <w:webHidden/>
          </w:rPr>
          <w:tab/>
        </w:r>
        <w:r>
          <w:rPr>
            <w:noProof/>
            <w:webHidden/>
          </w:rPr>
          <w:fldChar w:fldCharType="begin"/>
        </w:r>
        <w:r>
          <w:rPr>
            <w:noProof/>
            <w:webHidden/>
          </w:rPr>
          <w:instrText xml:space="preserve"> PAGEREF _Toc158991068 \h </w:instrText>
        </w:r>
      </w:ins>
      <w:r>
        <w:rPr>
          <w:noProof/>
          <w:webHidden/>
        </w:rPr>
      </w:r>
      <w:ins w:id="321" w:author="Microsoft Word" w:date="2024-02-16T15:50:00Z">
        <w:r>
          <w:rPr>
            <w:noProof/>
            <w:webHidden/>
          </w:rPr>
          <w:fldChar w:fldCharType="separate"/>
        </w:r>
        <w:r>
          <w:rPr>
            <w:noProof/>
            <w:webHidden/>
          </w:rPr>
          <w:t>22</w:t>
        </w:r>
        <w:r>
          <w:rPr>
            <w:noProof/>
            <w:webHidden/>
          </w:rPr>
          <w:fldChar w:fldCharType="end"/>
        </w:r>
        <w:r w:rsidRPr="00DD514C">
          <w:rPr>
            <w:rStyle w:val="Hyperlink"/>
            <w:noProof/>
          </w:rPr>
          <w:fldChar w:fldCharType="end"/>
        </w:r>
      </w:ins>
    </w:p>
    <w:p w14:paraId="67952CFB" w14:textId="30464D71" w:rsidR="00493E71" w:rsidRDefault="00493E71">
      <w:pPr>
        <w:pStyle w:val="TableofFigures"/>
        <w:tabs>
          <w:tab w:val="right" w:leader="dot" w:pos="8494"/>
        </w:tabs>
        <w:rPr>
          <w:ins w:id="322" w:author="Microsoft Word" w:date="2024-02-16T15:50:00Z"/>
          <w:rFonts w:asciiTheme="minorHAnsi" w:eastAsiaTheme="minorEastAsia" w:hAnsiTheme="minorHAnsi" w:cstheme="minorBidi"/>
          <w:noProof/>
          <w:color w:val="auto"/>
          <w:kern w:val="2"/>
          <w:sz w:val="24"/>
          <w:szCs w:val="24"/>
          <w14:ligatures w14:val="standardContextual"/>
        </w:rPr>
      </w:pPr>
      <w:ins w:id="323" w:author="Microsoft Word" w:date="2024-02-16T15:50:00Z">
        <w:r w:rsidRPr="00DD514C">
          <w:rPr>
            <w:rStyle w:val="Hyperlink"/>
            <w:noProof/>
          </w:rPr>
          <w:fldChar w:fldCharType="begin"/>
        </w:r>
        <w:r w:rsidRPr="00DD514C">
          <w:rPr>
            <w:rStyle w:val="Hyperlink"/>
            <w:noProof/>
          </w:rPr>
          <w:instrText xml:space="preserve"> </w:instrText>
        </w:r>
        <w:r>
          <w:rPr>
            <w:noProof/>
          </w:rPr>
          <w:instrText>HYPERLINK \l "_Toc158991069"</w:instrText>
        </w:r>
        <w:r w:rsidRPr="00DD514C">
          <w:rPr>
            <w:rStyle w:val="Hyperlink"/>
            <w:noProof/>
          </w:rPr>
          <w:instrText xml:space="preserve"> </w:instrText>
        </w:r>
        <w:r w:rsidRPr="00DD514C">
          <w:rPr>
            <w:rStyle w:val="Hyperlink"/>
            <w:noProof/>
          </w:rPr>
          <w:fldChar w:fldCharType="separate"/>
        </w:r>
        <w:r w:rsidRPr="00DD514C">
          <w:rPr>
            <w:rStyle w:val="Hyperlink"/>
            <w:noProof/>
          </w:rPr>
          <w:t>Hình 4</w:t>
        </w:r>
        <w:r w:rsidRPr="00DD514C">
          <w:rPr>
            <w:rStyle w:val="Hyperlink"/>
            <w:noProof/>
          </w:rPr>
          <w:noBreakHyphen/>
          <w:t>6 Kiến trúc APFA-Net</w:t>
        </w:r>
        <w:r>
          <w:rPr>
            <w:noProof/>
            <w:webHidden/>
          </w:rPr>
          <w:tab/>
        </w:r>
        <w:r>
          <w:rPr>
            <w:noProof/>
            <w:webHidden/>
          </w:rPr>
          <w:fldChar w:fldCharType="begin"/>
        </w:r>
        <w:r>
          <w:rPr>
            <w:noProof/>
            <w:webHidden/>
          </w:rPr>
          <w:instrText xml:space="preserve"> PAGEREF _Toc158991069 \h </w:instrText>
        </w:r>
      </w:ins>
      <w:r>
        <w:rPr>
          <w:noProof/>
          <w:webHidden/>
        </w:rPr>
      </w:r>
      <w:ins w:id="324" w:author="Microsoft Word" w:date="2024-02-16T15:50:00Z">
        <w:r>
          <w:rPr>
            <w:noProof/>
            <w:webHidden/>
          </w:rPr>
          <w:fldChar w:fldCharType="separate"/>
        </w:r>
        <w:r>
          <w:rPr>
            <w:noProof/>
            <w:webHidden/>
          </w:rPr>
          <w:t>23</w:t>
        </w:r>
        <w:r>
          <w:rPr>
            <w:noProof/>
            <w:webHidden/>
          </w:rPr>
          <w:fldChar w:fldCharType="end"/>
        </w:r>
        <w:r w:rsidRPr="00DD514C">
          <w:rPr>
            <w:rStyle w:val="Hyperlink"/>
            <w:noProof/>
          </w:rPr>
          <w:fldChar w:fldCharType="end"/>
        </w:r>
      </w:ins>
    </w:p>
    <w:p w14:paraId="60EB8C59" w14:textId="59E4B2FF" w:rsidR="00493E71" w:rsidRDefault="00493E71">
      <w:pPr>
        <w:pStyle w:val="TableofFigures"/>
        <w:tabs>
          <w:tab w:val="right" w:leader="dot" w:pos="8494"/>
        </w:tabs>
        <w:rPr>
          <w:ins w:id="325" w:author="Microsoft Word" w:date="2024-02-16T15:50:00Z"/>
          <w:rFonts w:asciiTheme="minorHAnsi" w:eastAsiaTheme="minorEastAsia" w:hAnsiTheme="minorHAnsi" w:cstheme="minorBidi"/>
          <w:noProof/>
          <w:color w:val="auto"/>
          <w:kern w:val="2"/>
          <w:sz w:val="24"/>
          <w:szCs w:val="24"/>
          <w14:ligatures w14:val="standardContextual"/>
        </w:rPr>
      </w:pPr>
      <w:ins w:id="326" w:author="Microsoft Word" w:date="2024-02-16T15:50:00Z">
        <w:r w:rsidRPr="00DD514C">
          <w:rPr>
            <w:rStyle w:val="Hyperlink"/>
            <w:noProof/>
          </w:rPr>
          <w:fldChar w:fldCharType="begin"/>
        </w:r>
        <w:r w:rsidRPr="00DD514C">
          <w:rPr>
            <w:rStyle w:val="Hyperlink"/>
            <w:noProof/>
          </w:rPr>
          <w:instrText xml:space="preserve"> </w:instrText>
        </w:r>
        <w:r>
          <w:rPr>
            <w:noProof/>
          </w:rPr>
          <w:instrText>HYPERLINK \l "_Toc158991070"</w:instrText>
        </w:r>
        <w:r w:rsidRPr="00DD514C">
          <w:rPr>
            <w:rStyle w:val="Hyperlink"/>
            <w:noProof/>
          </w:rPr>
          <w:instrText xml:space="preserve"> </w:instrText>
        </w:r>
        <w:r w:rsidRPr="00DD514C">
          <w:rPr>
            <w:rStyle w:val="Hyperlink"/>
            <w:noProof/>
          </w:rPr>
          <w:fldChar w:fldCharType="separate"/>
        </w:r>
        <w:r w:rsidRPr="00DD514C">
          <w:rPr>
            <w:rStyle w:val="Hyperlink"/>
            <w:noProof/>
          </w:rPr>
          <w:t>Hình 4</w:t>
        </w:r>
        <w:r w:rsidRPr="00DD514C">
          <w:rPr>
            <w:rStyle w:val="Hyperlink"/>
            <w:noProof/>
          </w:rPr>
          <w:noBreakHyphen/>
          <w:t>7 Khối tích chập</w:t>
        </w:r>
        <w:r>
          <w:rPr>
            <w:noProof/>
            <w:webHidden/>
          </w:rPr>
          <w:tab/>
        </w:r>
        <w:r>
          <w:rPr>
            <w:noProof/>
            <w:webHidden/>
          </w:rPr>
          <w:fldChar w:fldCharType="begin"/>
        </w:r>
        <w:r>
          <w:rPr>
            <w:noProof/>
            <w:webHidden/>
          </w:rPr>
          <w:instrText xml:space="preserve"> PAGEREF _Toc158991070 \h </w:instrText>
        </w:r>
      </w:ins>
      <w:r>
        <w:rPr>
          <w:noProof/>
          <w:webHidden/>
        </w:rPr>
      </w:r>
      <w:ins w:id="327" w:author="Microsoft Word" w:date="2024-02-16T15:50:00Z">
        <w:r>
          <w:rPr>
            <w:noProof/>
            <w:webHidden/>
          </w:rPr>
          <w:fldChar w:fldCharType="separate"/>
        </w:r>
        <w:r>
          <w:rPr>
            <w:noProof/>
            <w:webHidden/>
          </w:rPr>
          <w:t>24</w:t>
        </w:r>
        <w:r>
          <w:rPr>
            <w:noProof/>
            <w:webHidden/>
          </w:rPr>
          <w:fldChar w:fldCharType="end"/>
        </w:r>
        <w:r w:rsidRPr="00DD514C">
          <w:rPr>
            <w:rStyle w:val="Hyperlink"/>
            <w:noProof/>
          </w:rPr>
          <w:fldChar w:fldCharType="end"/>
        </w:r>
      </w:ins>
    </w:p>
    <w:p w14:paraId="47741324" w14:textId="5475A22D" w:rsidR="00493E71" w:rsidRDefault="00493E71">
      <w:pPr>
        <w:pStyle w:val="TableofFigures"/>
        <w:tabs>
          <w:tab w:val="right" w:leader="dot" w:pos="8494"/>
        </w:tabs>
        <w:rPr>
          <w:ins w:id="328" w:author="Microsoft Word" w:date="2024-02-16T15:50:00Z"/>
          <w:rFonts w:asciiTheme="minorHAnsi" w:eastAsiaTheme="minorEastAsia" w:hAnsiTheme="minorHAnsi" w:cstheme="minorBidi"/>
          <w:noProof/>
          <w:color w:val="auto"/>
          <w:kern w:val="2"/>
          <w:sz w:val="24"/>
          <w:szCs w:val="24"/>
          <w14:ligatures w14:val="standardContextual"/>
        </w:rPr>
      </w:pPr>
      <w:ins w:id="329" w:author="Microsoft Word" w:date="2024-02-16T15:50:00Z">
        <w:r w:rsidRPr="00DD514C">
          <w:rPr>
            <w:rStyle w:val="Hyperlink"/>
            <w:noProof/>
          </w:rPr>
          <w:fldChar w:fldCharType="begin"/>
        </w:r>
        <w:r w:rsidRPr="00DD514C">
          <w:rPr>
            <w:rStyle w:val="Hyperlink"/>
            <w:noProof/>
          </w:rPr>
          <w:instrText xml:space="preserve"> </w:instrText>
        </w:r>
        <w:r>
          <w:rPr>
            <w:noProof/>
          </w:rPr>
          <w:instrText>HYPERLINK \l "_Toc158991071"</w:instrText>
        </w:r>
        <w:r w:rsidRPr="00DD514C">
          <w:rPr>
            <w:rStyle w:val="Hyperlink"/>
            <w:noProof/>
          </w:rPr>
          <w:instrText xml:space="preserve"> </w:instrText>
        </w:r>
        <w:r w:rsidRPr="00DD514C">
          <w:rPr>
            <w:rStyle w:val="Hyperlink"/>
            <w:noProof/>
          </w:rPr>
          <w:fldChar w:fldCharType="separate"/>
        </w:r>
        <w:r w:rsidRPr="00DD514C">
          <w:rPr>
            <w:rStyle w:val="Hyperlink"/>
            <w:noProof/>
          </w:rPr>
          <w:t>Hình 4</w:t>
        </w:r>
        <w:r w:rsidRPr="00DD514C">
          <w:rPr>
            <w:rStyle w:val="Hyperlink"/>
            <w:noProof/>
          </w:rPr>
          <w:noBreakHyphen/>
          <w:t>8 Squeeze and excitation attention</w:t>
        </w:r>
        <w:r>
          <w:rPr>
            <w:noProof/>
            <w:webHidden/>
          </w:rPr>
          <w:tab/>
        </w:r>
        <w:r>
          <w:rPr>
            <w:noProof/>
            <w:webHidden/>
          </w:rPr>
          <w:fldChar w:fldCharType="begin"/>
        </w:r>
        <w:r>
          <w:rPr>
            <w:noProof/>
            <w:webHidden/>
          </w:rPr>
          <w:instrText xml:space="preserve"> PAGEREF _Toc158991071 \h </w:instrText>
        </w:r>
      </w:ins>
      <w:r>
        <w:rPr>
          <w:noProof/>
          <w:webHidden/>
        </w:rPr>
      </w:r>
      <w:ins w:id="330" w:author="Microsoft Word" w:date="2024-02-16T15:50:00Z">
        <w:r>
          <w:rPr>
            <w:noProof/>
            <w:webHidden/>
          </w:rPr>
          <w:fldChar w:fldCharType="separate"/>
        </w:r>
        <w:r>
          <w:rPr>
            <w:noProof/>
            <w:webHidden/>
          </w:rPr>
          <w:t>24</w:t>
        </w:r>
        <w:r>
          <w:rPr>
            <w:noProof/>
            <w:webHidden/>
          </w:rPr>
          <w:fldChar w:fldCharType="end"/>
        </w:r>
        <w:r w:rsidRPr="00DD514C">
          <w:rPr>
            <w:rStyle w:val="Hyperlink"/>
            <w:noProof/>
          </w:rPr>
          <w:fldChar w:fldCharType="end"/>
        </w:r>
      </w:ins>
    </w:p>
    <w:p w14:paraId="4B0F19A1" w14:textId="57392F04" w:rsidR="00493E71" w:rsidRDefault="00493E71">
      <w:pPr>
        <w:pStyle w:val="TableofFigures"/>
        <w:tabs>
          <w:tab w:val="right" w:leader="dot" w:pos="8494"/>
        </w:tabs>
        <w:rPr>
          <w:ins w:id="331" w:author="Microsoft Word" w:date="2024-02-16T15:50:00Z"/>
          <w:rFonts w:asciiTheme="minorHAnsi" w:eastAsiaTheme="minorEastAsia" w:hAnsiTheme="minorHAnsi" w:cstheme="minorBidi"/>
          <w:noProof/>
          <w:color w:val="auto"/>
          <w:kern w:val="2"/>
          <w:sz w:val="24"/>
          <w:szCs w:val="24"/>
          <w14:ligatures w14:val="standardContextual"/>
        </w:rPr>
      </w:pPr>
      <w:ins w:id="332" w:author="Microsoft Word" w:date="2024-02-16T15:50:00Z">
        <w:r w:rsidRPr="00DD514C">
          <w:rPr>
            <w:rStyle w:val="Hyperlink"/>
            <w:noProof/>
          </w:rPr>
          <w:fldChar w:fldCharType="begin"/>
        </w:r>
        <w:r w:rsidRPr="00DD514C">
          <w:rPr>
            <w:rStyle w:val="Hyperlink"/>
            <w:noProof/>
          </w:rPr>
          <w:instrText xml:space="preserve"> </w:instrText>
        </w:r>
        <w:r>
          <w:rPr>
            <w:noProof/>
          </w:rPr>
          <w:instrText>HYPERLINK \l "_Toc158991072"</w:instrText>
        </w:r>
        <w:r w:rsidRPr="00DD514C">
          <w:rPr>
            <w:rStyle w:val="Hyperlink"/>
            <w:noProof/>
          </w:rPr>
          <w:instrText xml:space="preserve"> </w:instrText>
        </w:r>
        <w:r w:rsidRPr="00DD514C">
          <w:rPr>
            <w:rStyle w:val="Hyperlink"/>
            <w:noProof/>
          </w:rPr>
          <w:fldChar w:fldCharType="separate"/>
        </w:r>
        <w:r w:rsidRPr="00DD514C">
          <w:rPr>
            <w:rStyle w:val="Hyperlink"/>
            <w:noProof/>
          </w:rPr>
          <w:t>Hình 5</w:t>
        </w:r>
        <w:r w:rsidRPr="00DD514C">
          <w:rPr>
            <w:rStyle w:val="Hyperlink"/>
            <w:noProof/>
          </w:rPr>
          <w:noBreakHyphen/>
          <w:t>1 Kính hiển vi dùng để thu dữ liệu</w:t>
        </w:r>
        <w:r>
          <w:rPr>
            <w:noProof/>
            <w:webHidden/>
          </w:rPr>
          <w:tab/>
        </w:r>
        <w:r>
          <w:rPr>
            <w:noProof/>
            <w:webHidden/>
          </w:rPr>
          <w:fldChar w:fldCharType="begin"/>
        </w:r>
        <w:r>
          <w:rPr>
            <w:noProof/>
            <w:webHidden/>
          </w:rPr>
          <w:instrText xml:space="preserve"> PAGEREF _Toc158991072 \h </w:instrText>
        </w:r>
      </w:ins>
      <w:r>
        <w:rPr>
          <w:noProof/>
          <w:webHidden/>
        </w:rPr>
      </w:r>
      <w:ins w:id="333" w:author="Microsoft Word" w:date="2024-02-16T15:50:00Z">
        <w:r>
          <w:rPr>
            <w:noProof/>
            <w:webHidden/>
          </w:rPr>
          <w:fldChar w:fldCharType="separate"/>
        </w:r>
        <w:r>
          <w:rPr>
            <w:noProof/>
            <w:webHidden/>
          </w:rPr>
          <w:t>26</w:t>
        </w:r>
        <w:r>
          <w:rPr>
            <w:noProof/>
            <w:webHidden/>
          </w:rPr>
          <w:fldChar w:fldCharType="end"/>
        </w:r>
        <w:r w:rsidRPr="00DD514C">
          <w:rPr>
            <w:rStyle w:val="Hyperlink"/>
            <w:noProof/>
          </w:rPr>
          <w:fldChar w:fldCharType="end"/>
        </w:r>
      </w:ins>
    </w:p>
    <w:p w14:paraId="1D570F41" w14:textId="738FF3FC" w:rsidR="00493E71" w:rsidRDefault="00493E71">
      <w:pPr>
        <w:pStyle w:val="TableofFigures"/>
        <w:tabs>
          <w:tab w:val="right" w:leader="dot" w:pos="8494"/>
        </w:tabs>
        <w:rPr>
          <w:ins w:id="334" w:author="Microsoft Word" w:date="2024-02-16T15:50:00Z"/>
          <w:rFonts w:asciiTheme="minorHAnsi" w:eastAsiaTheme="minorEastAsia" w:hAnsiTheme="minorHAnsi" w:cstheme="minorBidi"/>
          <w:noProof/>
          <w:color w:val="auto"/>
          <w:kern w:val="2"/>
          <w:sz w:val="24"/>
          <w:szCs w:val="24"/>
          <w14:ligatures w14:val="standardContextual"/>
        </w:rPr>
      </w:pPr>
      <w:ins w:id="335" w:author="Microsoft Word" w:date="2024-02-16T15:50:00Z">
        <w:r w:rsidRPr="00DD514C">
          <w:rPr>
            <w:rStyle w:val="Hyperlink"/>
            <w:noProof/>
          </w:rPr>
          <w:fldChar w:fldCharType="begin"/>
        </w:r>
        <w:r w:rsidRPr="00DD514C">
          <w:rPr>
            <w:rStyle w:val="Hyperlink"/>
            <w:noProof/>
          </w:rPr>
          <w:instrText xml:space="preserve"> </w:instrText>
        </w:r>
        <w:r>
          <w:rPr>
            <w:noProof/>
          </w:rPr>
          <w:instrText>HYPERLINK \l "_Toc158991073"</w:instrText>
        </w:r>
        <w:r w:rsidRPr="00DD514C">
          <w:rPr>
            <w:rStyle w:val="Hyperlink"/>
            <w:noProof/>
          </w:rPr>
          <w:instrText xml:space="preserve"> </w:instrText>
        </w:r>
        <w:r w:rsidRPr="00DD514C">
          <w:rPr>
            <w:rStyle w:val="Hyperlink"/>
            <w:noProof/>
          </w:rPr>
          <w:fldChar w:fldCharType="separate"/>
        </w:r>
        <w:r w:rsidRPr="00DD514C">
          <w:rPr>
            <w:rStyle w:val="Hyperlink"/>
            <w:noProof/>
          </w:rPr>
          <w:t>Hình 5</w:t>
        </w:r>
        <w:r w:rsidRPr="00DD514C">
          <w:rPr>
            <w:rStyle w:val="Hyperlink"/>
            <w:noProof/>
          </w:rPr>
          <w:noBreakHyphen/>
          <w:t>2 Hình ảnh phấn hoa chụp ở ống kính 40</w:t>
        </w:r>
        <w:r>
          <w:rPr>
            <w:noProof/>
            <w:webHidden/>
          </w:rPr>
          <w:tab/>
        </w:r>
        <w:r>
          <w:rPr>
            <w:noProof/>
            <w:webHidden/>
          </w:rPr>
          <w:fldChar w:fldCharType="begin"/>
        </w:r>
        <w:r>
          <w:rPr>
            <w:noProof/>
            <w:webHidden/>
          </w:rPr>
          <w:instrText xml:space="preserve"> PAGEREF _Toc158991073 \h </w:instrText>
        </w:r>
      </w:ins>
      <w:r>
        <w:rPr>
          <w:noProof/>
          <w:webHidden/>
        </w:rPr>
      </w:r>
      <w:ins w:id="336" w:author="Microsoft Word" w:date="2024-02-16T15:50:00Z">
        <w:r>
          <w:rPr>
            <w:noProof/>
            <w:webHidden/>
          </w:rPr>
          <w:fldChar w:fldCharType="separate"/>
        </w:r>
        <w:r>
          <w:rPr>
            <w:noProof/>
            <w:webHidden/>
          </w:rPr>
          <w:t>27</w:t>
        </w:r>
        <w:r>
          <w:rPr>
            <w:noProof/>
            <w:webHidden/>
          </w:rPr>
          <w:fldChar w:fldCharType="end"/>
        </w:r>
        <w:r w:rsidRPr="00DD514C">
          <w:rPr>
            <w:rStyle w:val="Hyperlink"/>
            <w:noProof/>
          </w:rPr>
          <w:fldChar w:fldCharType="end"/>
        </w:r>
      </w:ins>
    </w:p>
    <w:p w14:paraId="2FF0FB51" w14:textId="5325C47A" w:rsidR="00493E71" w:rsidRDefault="00493E71">
      <w:pPr>
        <w:pStyle w:val="TableofFigures"/>
        <w:tabs>
          <w:tab w:val="right" w:leader="dot" w:pos="8494"/>
        </w:tabs>
        <w:rPr>
          <w:ins w:id="337" w:author="Microsoft Word" w:date="2024-02-16T15:50:00Z"/>
          <w:rFonts w:asciiTheme="minorHAnsi" w:eastAsiaTheme="minorEastAsia" w:hAnsiTheme="minorHAnsi" w:cstheme="minorBidi"/>
          <w:noProof/>
          <w:color w:val="auto"/>
          <w:kern w:val="2"/>
          <w:sz w:val="24"/>
          <w:szCs w:val="24"/>
          <w14:ligatures w14:val="standardContextual"/>
        </w:rPr>
      </w:pPr>
      <w:ins w:id="338" w:author="Microsoft Word" w:date="2024-02-16T15:50:00Z">
        <w:r w:rsidRPr="00DD514C">
          <w:rPr>
            <w:rStyle w:val="Hyperlink"/>
            <w:noProof/>
          </w:rPr>
          <w:fldChar w:fldCharType="begin"/>
        </w:r>
        <w:r w:rsidRPr="00DD514C">
          <w:rPr>
            <w:rStyle w:val="Hyperlink"/>
            <w:noProof/>
          </w:rPr>
          <w:instrText xml:space="preserve"> </w:instrText>
        </w:r>
        <w:r>
          <w:rPr>
            <w:noProof/>
          </w:rPr>
          <w:instrText>HYPERLINK \l "_Toc158991074"</w:instrText>
        </w:r>
        <w:r w:rsidRPr="00DD514C">
          <w:rPr>
            <w:rStyle w:val="Hyperlink"/>
            <w:noProof/>
          </w:rPr>
          <w:instrText xml:space="preserve"> </w:instrText>
        </w:r>
        <w:r w:rsidRPr="00DD514C">
          <w:rPr>
            <w:rStyle w:val="Hyperlink"/>
            <w:noProof/>
          </w:rPr>
          <w:fldChar w:fldCharType="separate"/>
        </w:r>
        <w:r w:rsidRPr="00DD514C">
          <w:rPr>
            <w:rStyle w:val="Hyperlink"/>
            <w:noProof/>
          </w:rPr>
          <w:t>Hình 5</w:t>
        </w:r>
        <w:r w:rsidRPr="00DD514C">
          <w:rPr>
            <w:rStyle w:val="Hyperlink"/>
            <w:noProof/>
          </w:rPr>
          <w:noBreakHyphen/>
          <w:t>3 50 loại phấn hoa</w:t>
        </w:r>
        <w:r>
          <w:rPr>
            <w:noProof/>
            <w:webHidden/>
          </w:rPr>
          <w:tab/>
        </w:r>
        <w:r>
          <w:rPr>
            <w:noProof/>
            <w:webHidden/>
          </w:rPr>
          <w:fldChar w:fldCharType="begin"/>
        </w:r>
        <w:r>
          <w:rPr>
            <w:noProof/>
            <w:webHidden/>
          </w:rPr>
          <w:instrText xml:space="preserve"> PAGEREF _Toc158991074 \h </w:instrText>
        </w:r>
      </w:ins>
      <w:r>
        <w:rPr>
          <w:noProof/>
          <w:webHidden/>
        </w:rPr>
      </w:r>
      <w:ins w:id="339" w:author="Microsoft Word" w:date="2024-02-16T15:50:00Z">
        <w:r>
          <w:rPr>
            <w:noProof/>
            <w:webHidden/>
          </w:rPr>
          <w:fldChar w:fldCharType="separate"/>
        </w:r>
        <w:r>
          <w:rPr>
            <w:noProof/>
            <w:webHidden/>
          </w:rPr>
          <w:t>28</w:t>
        </w:r>
        <w:r>
          <w:rPr>
            <w:noProof/>
            <w:webHidden/>
          </w:rPr>
          <w:fldChar w:fldCharType="end"/>
        </w:r>
        <w:r w:rsidRPr="00DD514C">
          <w:rPr>
            <w:rStyle w:val="Hyperlink"/>
            <w:noProof/>
          </w:rPr>
          <w:fldChar w:fldCharType="end"/>
        </w:r>
      </w:ins>
    </w:p>
    <w:p w14:paraId="4AE62FF0" w14:textId="6A2F0E31" w:rsidR="00493E71" w:rsidRDefault="00493E71">
      <w:pPr>
        <w:pStyle w:val="TableofFigures"/>
        <w:tabs>
          <w:tab w:val="right" w:leader="dot" w:pos="8494"/>
        </w:tabs>
        <w:rPr>
          <w:ins w:id="340" w:author="Microsoft Word" w:date="2024-02-16T15:50:00Z"/>
          <w:rFonts w:asciiTheme="minorHAnsi" w:eastAsiaTheme="minorEastAsia" w:hAnsiTheme="minorHAnsi" w:cstheme="minorBidi"/>
          <w:noProof/>
          <w:color w:val="auto"/>
          <w:kern w:val="2"/>
          <w:sz w:val="24"/>
          <w:szCs w:val="24"/>
          <w14:ligatures w14:val="standardContextual"/>
        </w:rPr>
      </w:pPr>
      <w:ins w:id="341" w:author="Microsoft Word" w:date="2024-02-16T15:50:00Z">
        <w:r w:rsidRPr="00DD514C">
          <w:rPr>
            <w:rStyle w:val="Hyperlink"/>
            <w:noProof/>
          </w:rPr>
          <w:fldChar w:fldCharType="begin"/>
        </w:r>
        <w:r w:rsidRPr="00DD514C">
          <w:rPr>
            <w:rStyle w:val="Hyperlink"/>
            <w:noProof/>
          </w:rPr>
          <w:instrText xml:space="preserve"> </w:instrText>
        </w:r>
        <w:r>
          <w:rPr>
            <w:noProof/>
          </w:rPr>
          <w:instrText>HYPERLINK \l "_Toc158991075"</w:instrText>
        </w:r>
        <w:r w:rsidRPr="00DD514C">
          <w:rPr>
            <w:rStyle w:val="Hyperlink"/>
            <w:noProof/>
          </w:rPr>
          <w:instrText xml:space="preserve"> </w:instrText>
        </w:r>
        <w:r w:rsidRPr="00DD514C">
          <w:rPr>
            <w:rStyle w:val="Hyperlink"/>
            <w:noProof/>
          </w:rPr>
          <w:fldChar w:fldCharType="separate"/>
        </w:r>
        <w:r w:rsidRPr="00DD514C">
          <w:rPr>
            <w:rStyle w:val="Hyperlink"/>
            <w:noProof/>
          </w:rPr>
          <w:t>Hình 5</w:t>
        </w:r>
        <w:r w:rsidRPr="00DD514C">
          <w:rPr>
            <w:rStyle w:val="Hyperlink"/>
            <w:noProof/>
          </w:rPr>
          <w:noBreakHyphen/>
          <w:t>4 Đường bao sau khi chuyển sang file text</w:t>
        </w:r>
        <w:r>
          <w:rPr>
            <w:noProof/>
            <w:webHidden/>
          </w:rPr>
          <w:tab/>
        </w:r>
        <w:r>
          <w:rPr>
            <w:noProof/>
            <w:webHidden/>
          </w:rPr>
          <w:fldChar w:fldCharType="begin"/>
        </w:r>
        <w:r>
          <w:rPr>
            <w:noProof/>
            <w:webHidden/>
          </w:rPr>
          <w:instrText xml:space="preserve"> PAGEREF _Toc158991075 \h </w:instrText>
        </w:r>
      </w:ins>
      <w:r>
        <w:rPr>
          <w:noProof/>
          <w:webHidden/>
        </w:rPr>
      </w:r>
      <w:ins w:id="342" w:author="Microsoft Word" w:date="2024-02-16T15:50:00Z">
        <w:r>
          <w:rPr>
            <w:noProof/>
            <w:webHidden/>
          </w:rPr>
          <w:fldChar w:fldCharType="separate"/>
        </w:r>
        <w:r>
          <w:rPr>
            <w:noProof/>
            <w:webHidden/>
          </w:rPr>
          <w:t>28</w:t>
        </w:r>
        <w:r>
          <w:rPr>
            <w:noProof/>
            <w:webHidden/>
          </w:rPr>
          <w:fldChar w:fldCharType="end"/>
        </w:r>
        <w:r w:rsidRPr="00DD514C">
          <w:rPr>
            <w:rStyle w:val="Hyperlink"/>
            <w:noProof/>
          </w:rPr>
          <w:fldChar w:fldCharType="end"/>
        </w:r>
      </w:ins>
    </w:p>
    <w:p w14:paraId="7BC9D809" w14:textId="7A20CB90" w:rsidR="00493E71" w:rsidRDefault="00493E71">
      <w:pPr>
        <w:pStyle w:val="TableofFigures"/>
        <w:tabs>
          <w:tab w:val="right" w:leader="dot" w:pos="8494"/>
        </w:tabs>
        <w:rPr>
          <w:ins w:id="343" w:author="Microsoft Word" w:date="2024-02-16T15:50:00Z"/>
          <w:rFonts w:asciiTheme="minorHAnsi" w:eastAsiaTheme="minorEastAsia" w:hAnsiTheme="minorHAnsi" w:cstheme="minorBidi"/>
          <w:noProof/>
          <w:color w:val="auto"/>
          <w:kern w:val="2"/>
          <w:sz w:val="24"/>
          <w:szCs w:val="24"/>
          <w14:ligatures w14:val="standardContextual"/>
        </w:rPr>
      </w:pPr>
      <w:ins w:id="344" w:author="Microsoft Word" w:date="2024-02-16T15:50:00Z">
        <w:r w:rsidRPr="00DD514C">
          <w:rPr>
            <w:rStyle w:val="Hyperlink"/>
            <w:noProof/>
          </w:rPr>
          <w:fldChar w:fldCharType="begin"/>
        </w:r>
        <w:r w:rsidRPr="00DD514C">
          <w:rPr>
            <w:rStyle w:val="Hyperlink"/>
            <w:noProof/>
          </w:rPr>
          <w:instrText xml:space="preserve"> </w:instrText>
        </w:r>
        <w:r>
          <w:rPr>
            <w:noProof/>
          </w:rPr>
          <w:instrText>HYPERLINK \l "_Toc158991076"</w:instrText>
        </w:r>
        <w:r w:rsidRPr="00DD514C">
          <w:rPr>
            <w:rStyle w:val="Hyperlink"/>
            <w:noProof/>
          </w:rPr>
          <w:instrText xml:space="preserve"> </w:instrText>
        </w:r>
        <w:r w:rsidRPr="00DD514C">
          <w:rPr>
            <w:rStyle w:val="Hyperlink"/>
            <w:noProof/>
          </w:rPr>
          <w:fldChar w:fldCharType="separate"/>
        </w:r>
        <w:r w:rsidRPr="00DD514C">
          <w:rPr>
            <w:rStyle w:val="Hyperlink"/>
            <w:noProof/>
          </w:rPr>
          <w:t>Hình 5</w:t>
        </w:r>
        <w:r w:rsidRPr="00DD514C">
          <w:rPr>
            <w:rStyle w:val="Hyperlink"/>
            <w:noProof/>
          </w:rPr>
          <w:noBreakHyphen/>
          <w:t>5 Ví dụ ảnh gốc và kết quả phân đoạn phấn hoa</w:t>
        </w:r>
        <w:r>
          <w:rPr>
            <w:noProof/>
            <w:webHidden/>
          </w:rPr>
          <w:tab/>
        </w:r>
        <w:r>
          <w:rPr>
            <w:noProof/>
            <w:webHidden/>
          </w:rPr>
          <w:fldChar w:fldCharType="begin"/>
        </w:r>
        <w:r>
          <w:rPr>
            <w:noProof/>
            <w:webHidden/>
          </w:rPr>
          <w:instrText xml:space="preserve"> PAGEREF _Toc158991076 \h </w:instrText>
        </w:r>
      </w:ins>
      <w:r>
        <w:rPr>
          <w:noProof/>
          <w:webHidden/>
        </w:rPr>
      </w:r>
      <w:ins w:id="345" w:author="Microsoft Word" w:date="2024-02-16T15:50:00Z">
        <w:r>
          <w:rPr>
            <w:noProof/>
            <w:webHidden/>
          </w:rPr>
          <w:fldChar w:fldCharType="separate"/>
        </w:r>
        <w:r>
          <w:rPr>
            <w:noProof/>
            <w:webHidden/>
          </w:rPr>
          <w:t>29</w:t>
        </w:r>
        <w:r>
          <w:rPr>
            <w:noProof/>
            <w:webHidden/>
          </w:rPr>
          <w:fldChar w:fldCharType="end"/>
        </w:r>
        <w:r w:rsidRPr="00DD514C">
          <w:rPr>
            <w:rStyle w:val="Hyperlink"/>
            <w:noProof/>
          </w:rPr>
          <w:fldChar w:fldCharType="end"/>
        </w:r>
      </w:ins>
    </w:p>
    <w:p w14:paraId="0971C6E9" w14:textId="257CE4BD" w:rsidR="00493E71" w:rsidRDefault="00493E71">
      <w:pPr>
        <w:pStyle w:val="TableofFigures"/>
        <w:tabs>
          <w:tab w:val="right" w:leader="dot" w:pos="8494"/>
        </w:tabs>
        <w:rPr>
          <w:ins w:id="346" w:author="Microsoft Word" w:date="2024-02-16T15:50:00Z"/>
          <w:rFonts w:asciiTheme="minorHAnsi" w:eastAsiaTheme="minorEastAsia" w:hAnsiTheme="minorHAnsi" w:cstheme="minorBidi"/>
          <w:noProof/>
          <w:color w:val="auto"/>
          <w:kern w:val="2"/>
          <w:sz w:val="24"/>
          <w:szCs w:val="24"/>
          <w14:ligatures w14:val="standardContextual"/>
        </w:rPr>
      </w:pPr>
      <w:ins w:id="347" w:author="Microsoft Word" w:date="2024-02-16T15:50:00Z">
        <w:r w:rsidRPr="00DD514C">
          <w:rPr>
            <w:rStyle w:val="Hyperlink"/>
            <w:noProof/>
          </w:rPr>
          <w:fldChar w:fldCharType="begin"/>
        </w:r>
        <w:r w:rsidRPr="00DD514C">
          <w:rPr>
            <w:rStyle w:val="Hyperlink"/>
            <w:noProof/>
          </w:rPr>
          <w:instrText xml:space="preserve"> </w:instrText>
        </w:r>
        <w:r>
          <w:rPr>
            <w:noProof/>
          </w:rPr>
          <w:instrText>HYPERLINK \l "_Toc158991077"</w:instrText>
        </w:r>
        <w:r w:rsidRPr="00DD514C">
          <w:rPr>
            <w:rStyle w:val="Hyperlink"/>
            <w:noProof/>
          </w:rPr>
          <w:instrText xml:space="preserve"> </w:instrText>
        </w:r>
        <w:r w:rsidRPr="00DD514C">
          <w:rPr>
            <w:rStyle w:val="Hyperlink"/>
            <w:noProof/>
          </w:rPr>
          <w:fldChar w:fldCharType="separate"/>
        </w:r>
        <w:r w:rsidRPr="00DD514C">
          <w:rPr>
            <w:rStyle w:val="Hyperlink"/>
            <w:noProof/>
          </w:rPr>
          <w:t>Hình 5</w:t>
        </w:r>
        <w:r w:rsidRPr="00DD514C">
          <w:rPr>
            <w:rStyle w:val="Hyperlink"/>
            <w:noProof/>
          </w:rPr>
          <w:noBreakHyphen/>
          <w:t>6  Ví dụ ảnh ground-truth và kết quả YOLOv8</w:t>
        </w:r>
        <w:r>
          <w:rPr>
            <w:noProof/>
            <w:webHidden/>
          </w:rPr>
          <w:tab/>
        </w:r>
        <w:r>
          <w:rPr>
            <w:noProof/>
            <w:webHidden/>
          </w:rPr>
          <w:fldChar w:fldCharType="begin"/>
        </w:r>
        <w:r>
          <w:rPr>
            <w:noProof/>
            <w:webHidden/>
          </w:rPr>
          <w:instrText xml:space="preserve"> PAGEREF _Toc158991077 \h </w:instrText>
        </w:r>
      </w:ins>
      <w:r>
        <w:rPr>
          <w:noProof/>
          <w:webHidden/>
        </w:rPr>
      </w:r>
      <w:ins w:id="348" w:author="Microsoft Word" w:date="2024-02-16T15:50:00Z">
        <w:r>
          <w:rPr>
            <w:noProof/>
            <w:webHidden/>
          </w:rPr>
          <w:fldChar w:fldCharType="separate"/>
        </w:r>
        <w:r>
          <w:rPr>
            <w:noProof/>
            <w:webHidden/>
          </w:rPr>
          <w:t>29</w:t>
        </w:r>
        <w:r>
          <w:rPr>
            <w:noProof/>
            <w:webHidden/>
          </w:rPr>
          <w:fldChar w:fldCharType="end"/>
        </w:r>
        <w:r w:rsidRPr="00DD514C">
          <w:rPr>
            <w:rStyle w:val="Hyperlink"/>
            <w:noProof/>
          </w:rPr>
          <w:fldChar w:fldCharType="end"/>
        </w:r>
      </w:ins>
    </w:p>
    <w:p w14:paraId="6CE89303" w14:textId="3B9C73C5" w:rsidR="00493E71" w:rsidRDefault="00493E71">
      <w:pPr>
        <w:pStyle w:val="TableofFigures"/>
        <w:tabs>
          <w:tab w:val="right" w:leader="dot" w:pos="8494"/>
        </w:tabs>
        <w:rPr>
          <w:ins w:id="349" w:author="Microsoft Word" w:date="2024-02-16T15:50:00Z"/>
          <w:rFonts w:asciiTheme="minorHAnsi" w:eastAsiaTheme="minorEastAsia" w:hAnsiTheme="minorHAnsi" w:cstheme="minorBidi"/>
          <w:noProof/>
          <w:color w:val="auto"/>
          <w:kern w:val="2"/>
          <w:sz w:val="24"/>
          <w:szCs w:val="24"/>
          <w14:ligatures w14:val="standardContextual"/>
        </w:rPr>
      </w:pPr>
      <w:ins w:id="350" w:author="Microsoft Word" w:date="2024-02-16T15:50:00Z">
        <w:r w:rsidRPr="00DD514C">
          <w:rPr>
            <w:rStyle w:val="Hyperlink"/>
            <w:noProof/>
          </w:rPr>
          <w:fldChar w:fldCharType="begin"/>
        </w:r>
        <w:r w:rsidRPr="00DD514C">
          <w:rPr>
            <w:rStyle w:val="Hyperlink"/>
            <w:noProof/>
          </w:rPr>
          <w:instrText xml:space="preserve"> </w:instrText>
        </w:r>
        <w:r>
          <w:rPr>
            <w:noProof/>
          </w:rPr>
          <w:instrText>HYPERLINK \l "_Toc158991078"</w:instrText>
        </w:r>
        <w:r w:rsidRPr="00DD514C">
          <w:rPr>
            <w:rStyle w:val="Hyperlink"/>
            <w:noProof/>
          </w:rPr>
          <w:instrText xml:space="preserve"> </w:instrText>
        </w:r>
        <w:r w:rsidRPr="00DD514C">
          <w:rPr>
            <w:rStyle w:val="Hyperlink"/>
            <w:noProof/>
          </w:rPr>
          <w:fldChar w:fldCharType="separate"/>
        </w:r>
        <w:r w:rsidRPr="00DD514C">
          <w:rPr>
            <w:rStyle w:val="Hyperlink"/>
            <w:noProof/>
          </w:rPr>
          <w:t>Hình 5</w:t>
        </w:r>
        <w:r w:rsidRPr="00DD514C">
          <w:rPr>
            <w:rStyle w:val="Hyperlink"/>
            <w:noProof/>
          </w:rPr>
          <w:noBreakHyphen/>
          <w:t>7 2 Loại phấn hoa có hình dạng và kích thước tương đồng</w:t>
        </w:r>
        <w:r>
          <w:rPr>
            <w:noProof/>
            <w:webHidden/>
          </w:rPr>
          <w:tab/>
        </w:r>
        <w:r>
          <w:rPr>
            <w:noProof/>
            <w:webHidden/>
          </w:rPr>
          <w:fldChar w:fldCharType="begin"/>
        </w:r>
        <w:r>
          <w:rPr>
            <w:noProof/>
            <w:webHidden/>
          </w:rPr>
          <w:instrText xml:space="preserve"> PAGEREF _Toc158991078 \h </w:instrText>
        </w:r>
      </w:ins>
      <w:r>
        <w:rPr>
          <w:noProof/>
          <w:webHidden/>
        </w:rPr>
      </w:r>
      <w:ins w:id="351" w:author="Microsoft Word" w:date="2024-02-16T15:50:00Z">
        <w:r>
          <w:rPr>
            <w:noProof/>
            <w:webHidden/>
          </w:rPr>
          <w:fldChar w:fldCharType="separate"/>
        </w:r>
        <w:r>
          <w:rPr>
            <w:noProof/>
            <w:webHidden/>
          </w:rPr>
          <w:t>32</w:t>
        </w:r>
        <w:r>
          <w:rPr>
            <w:noProof/>
            <w:webHidden/>
          </w:rPr>
          <w:fldChar w:fldCharType="end"/>
        </w:r>
        <w:r w:rsidRPr="00DD514C">
          <w:rPr>
            <w:rStyle w:val="Hyperlink"/>
            <w:noProof/>
          </w:rPr>
          <w:fldChar w:fldCharType="end"/>
        </w:r>
      </w:ins>
    </w:p>
    <w:p w14:paraId="315CC709" w14:textId="758DC396" w:rsidR="00493E71" w:rsidRDefault="00493E71">
      <w:pPr>
        <w:pStyle w:val="TableofFigures"/>
        <w:tabs>
          <w:tab w:val="right" w:leader="dot" w:pos="8494"/>
        </w:tabs>
        <w:rPr>
          <w:ins w:id="352" w:author="Microsoft Word" w:date="2024-02-16T15:50:00Z"/>
          <w:rFonts w:asciiTheme="minorHAnsi" w:eastAsiaTheme="minorEastAsia" w:hAnsiTheme="minorHAnsi" w:cstheme="minorBidi"/>
          <w:noProof/>
          <w:color w:val="auto"/>
          <w:kern w:val="2"/>
          <w:sz w:val="24"/>
          <w:szCs w:val="24"/>
          <w14:ligatures w14:val="standardContextual"/>
        </w:rPr>
      </w:pPr>
      <w:ins w:id="353" w:author="Microsoft Word" w:date="2024-02-16T15:50:00Z">
        <w:r w:rsidRPr="00DD514C">
          <w:rPr>
            <w:rStyle w:val="Hyperlink"/>
            <w:noProof/>
          </w:rPr>
          <w:fldChar w:fldCharType="begin"/>
        </w:r>
        <w:r w:rsidRPr="00DD514C">
          <w:rPr>
            <w:rStyle w:val="Hyperlink"/>
            <w:noProof/>
          </w:rPr>
          <w:instrText xml:space="preserve"> </w:instrText>
        </w:r>
        <w:r>
          <w:rPr>
            <w:noProof/>
          </w:rPr>
          <w:instrText>HYPERLINK \l "_Toc158991079"</w:instrText>
        </w:r>
        <w:r w:rsidRPr="00DD514C">
          <w:rPr>
            <w:rStyle w:val="Hyperlink"/>
            <w:noProof/>
          </w:rPr>
          <w:instrText xml:space="preserve"> </w:instrText>
        </w:r>
        <w:r w:rsidRPr="00DD514C">
          <w:rPr>
            <w:rStyle w:val="Hyperlink"/>
            <w:noProof/>
          </w:rPr>
          <w:fldChar w:fldCharType="separate"/>
        </w:r>
        <w:r w:rsidRPr="00DD514C">
          <w:rPr>
            <w:rStyle w:val="Hyperlink"/>
            <w:noProof/>
          </w:rPr>
          <w:t>Hình 5</w:t>
        </w:r>
        <w:r w:rsidRPr="00DD514C">
          <w:rPr>
            <w:rStyle w:val="Hyperlink"/>
            <w:noProof/>
          </w:rPr>
          <w:noBreakHyphen/>
          <w:t>8 Các phương pháp  tăng cường dữ liệu</w:t>
        </w:r>
        <w:r>
          <w:rPr>
            <w:noProof/>
            <w:webHidden/>
          </w:rPr>
          <w:tab/>
        </w:r>
        <w:r>
          <w:rPr>
            <w:noProof/>
            <w:webHidden/>
          </w:rPr>
          <w:fldChar w:fldCharType="begin"/>
        </w:r>
        <w:r>
          <w:rPr>
            <w:noProof/>
            <w:webHidden/>
          </w:rPr>
          <w:instrText xml:space="preserve"> PAGEREF _Toc158991079 \h </w:instrText>
        </w:r>
      </w:ins>
      <w:r>
        <w:rPr>
          <w:noProof/>
          <w:webHidden/>
        </w:rPr>
      </w:r>
      <w:ins w:id="354" w:author="Microsoft Word" w:date="2024-02-16T15:50:00Z">
        <w:r>
          <w:rPr>
            <w:noProof/>
            <w:webHidden/>
          </w:rPr>
          <w:fldChar w:fldCharType="separate"/>
        </w:r>
        <w:r>
          <w:rPr>
            <w:noProof/>
            <w:webHidden/>
          </w:rPr>
          <w:t>32</w:t>
        </w:r>
        <w:r>
          <w:rPr>
            <w:noProof/>
            <w:webHidden/>
          </w:rPr>
          <w:fldChar w:fldCharType="end"/>
        </w:r>
        <w:r w:rsidRPr="00DD514C">
          <w:rPr>
            <w:rStyle w:val="Hyperlink"/>
            <w:noProof/>
          </w:rPr>
          <w:fldChar w:fldCharType="end"/>
        </w:r>
      </w:ins>
    </w:p>
    <w:p w14:paraId="4F4C824E" w14:textId="08C1D956" w:rsidR="00493E71" w:rsidRDefault="00493E71">
      <w:pPr>
        <w:pStyle w:val="TableofFigures"/>
        <w:tabs>
          <w:tab w:val="right" w:leader="dot" w:pos="8494"/>
        </w:tabs>
        <w:rPr>
          <w:ins w:id="355" w:author="Microsoft Word" w:date="2024-02-16T15:50:00Z"/>
          <w:rFonts w:asciiTheme="minorHAnsi" w:eastAsiaTheme="minorEastAsia" w:hAnsiTheme="minorHAnsi" w:cstheme="minorBidi"/>
          <w:noProof/>
          <w:color w:val="auto"/>
          <w:kern w:val="2"/>
          <w:sz w:val="24"/>
          <w:szCs w:val="24"/>
          <w14:ligatures w14:val="standardContextual"/>
        </w:rPr>
      </w:pPr>
      <w:ins w:id="356" w:author="Microsoft Word" w:date="2024-02-16T15:50:00Z">
        <w:r w:rsidRPr="00DD514C">
          <w:rPr>
            <w:rStyle w:val="Hyperlink"/>
            <w:noProof/>
          </w:rPr>
          <w:fldChar w:fldCharType="begin"/>
        </w:r>
        <w:r w:rsidRPr="00DD514C">
          <w:rPr>
            <w:rStyle w:val="Hyperlink"/>
            <w:noProof/>
          </w:rPr>
          <w:instrText xml:space="preserve"> </w:instrText>
        </w:r>
        <w:r>
          <w:rPr>
            <w:noProof/>
          </w:rPr>
          <w:instrText>HYPERLINK \l "_Toc158991080"</w:instrText>
        </w:r>
        <w:r w:rsidRPr="00DD514C">
          <w:rPr>
            <w:rStyle w:val="Hyperlink"/>
            <w:noProof/>
          </w:rPr>
          <w:instrText xml:space="preserve"> </w:instrText>
        </w:r>
        <w:r w:rsidRPr="00DD514C">
          <w:rPr>
            <w:rStyle w:val="Hyperlink"/>
            <w:noProof/>
          </w:rPr>
          <w:fldChar w:fldCharType="separate"/>
        </w:r>
        <w:r w:rsidRPr="00DD514C">
          <w:rPr>
            <w:rStyle w:val="Hyperlink"/>
            <w:noProof/>
          </w:rPr>
          <w:t>Hình 5</w:t>
        </w:r>
        <w:r w:rsidRPr="00DD514C">
          <w:rPr>
            <w:rStyle w:val="Hyperlink"/>
            <w:noProof/>
          </w:rPr>
          <w:noBreakHyphen/>
          <w:t>9 Độ chính xác của mô hình qua từng epoch</w:t>
        </w:r>
        <w:r>
          <w:rPr>
            <w:noProof/>
            <w:webHidden/>
          </w:rPr>
          <w:tab/>
        </w:r>
        <w:r>
          <w:rPr>
            <w:noProof/>
            <w:webHidden/>
          </w:rPr>
          <w:fldChar w:fldCharType="begin"/>
        </w:r>
        <w:r>
          <w:rPr>
            <w:noProof/>
            <w:webHidden/>
          </w:rPr>
          <w:instrText xml:space="preserve"> PAGEREF _Toc158991080 \h </w:instrText>
        </w:r>
      </w:ins>
      <w:r>
        <w:rPr>
          <w:noProof/>
          <w:webHidden/>
        </w:rPr>
      </w:r>
      <w:ins w:id="357" w:author="Microsoft Word" w:date="2024-02-16T15:50:00Z">
        <w:r>
          <w:rPr>
            <w:noProof/>
            <w:webHidden/>
          </w:rPr>
          <w:fldChar w:fldCharType="separate"/>
        </w:r>
        <w:r>
          <w:rPr>
            <w:noProof/>
            <w:webHidden/>
          </w:rPr>
          <w:t>33</w:t>
        </w:r>
        <w:r>
          <w:rPr>
            <w:noProof/>
            <w:webHidden/>
          </w:rPr>
          <w:fldChar w:fldCharType="end"/>
        </w:r>
        <w:r w:rsidRPr="00DD514C">
          <w:rPr>
            <w:rStyle w:val="Hyperlink"/>
            <w:noProof/>
          </w:rPr>
          <w:fldChar w:fldCharType="end"/>
        </w:r>
      </w:ins>
    </w:p>
    <w:p w14:paraId="756E8693" w14:textId="452FC29A" w:rsidR="00A55E16" w:rsidRDefault="00493E71">
      <w:pPr>
        <w:spacing w:after="160" w:line="259" w:lineRule="auto"/>
        <w:jc w:val="left"/>
        <w:rPr>
          <w:noProof/>
        </w:rPr>
      </w:pPr>
      <w:ins w:id="358" w:author="Microsoft Word" w:date="2024-02-16T15:50:00Z">
        <w:r>
          <w:fldChar w:fldCharType="end"/>
        </w:r>
      </w:ins>
      <w:r w:rsidR="00A55E16">
        <w:fldChar w:fldCharType="begin"/>
      </w:r>
      <w:r w:rsidR="00A55E16">
        <w:instrText xml:space="preserve"> TOC \h \z \c "Hình" </w:instrText>
      </w:r>
      <w:r w:rsidR="00A55E16">
        <w:fldChar w:fldCharType="separate"/>
      </w:r>
    </w:p>
    <w:p w14:paraId="50760583" w14:textId="2CE201DF" w:rsidR="00DD469A" w:rsidRDefault="00A55E16">
      <w:pPr>
        <w:spacing w:after="160" w:line="259" w:lineRule="auto"/>
        <w:jc w:val="left"/>
      </w:pPr>
      <w:r>
        <w:fldChar w:fldCharType="end"/>
      </w:r>
    </w:p>
    <w:p w14:paraId="50760584" w14:textId="77777777" w:rsidR="00DD469A" w:rsidRDefault="00DD469A">
      <w:pPr>
        <w:spacing w:after="160" w:line="259" w:lineRule="auto"/>
        <w:jc w:val="left"/>
      </w:pPr>
      <w:r>
        <w:br w:type="page"/>
      </w:r>
    </w:p>
    <w:p w14:paraId="50760585" w14:textId="37569E8F" w:rsidR="00D36778" w:rsidRDefault="00DD469A" w:rsidP="004509E9">
      <w:pPr>
        <w:spacing w:after="160" w:line="259" w:lineRule="auto"/>
        <w:jc w:val="center"/>
        <w:rPr>
          <w:b/>
        </w:rPr>
      </w:pPr>
      <w:r w:rsidRPr="00D36778">
        <w:rPr>
          <w:b/>
        </w:rPr>
        <w:lastRenderedPageBreak/>
        <w:t xml:space="preserve">DANH MỤC </w:t>
      </w:r>
      <w:r w:rsidR="002B39A8">
        <w:rPr>
          <w:b/>
        </w:rPr>
        <w:t>BẢNG</w:t>
      </w:r>
    </w:p>
    <w:p w14:paraId="50760588" w14:textId="77777777" w:rsidR="00D36778" w:rsidRDefault="00D36778">
      <w:pPr>
        <w:spacing w:after="160" w:line="259" w:lineRule="auto"/>
        <w:jc w:val="left"/>
      </w:pPr>
    </w:p>
    <w:p w14:paraId="5076058A" w14:textId="77777777" w:rsidR="00653189" w:rsidRDefault="00DD469A">
      <w:pPr>
        <w:spacing w:after="160" w:line="259" w:lineRule="auto"/>
        <w:jc w:val="left"/>
        <w:sectPr w:rsidR="00653189" w:rsidSect="00C1571F">
          <w:headerReference w:type="default" r:id="rId9"/>
          <w:footerReference w:type="default" r:id="rId10"/>
          <w:headerReference w:type="first" r:id="rId11"/>
          <w:footerReference w:type="first" r:id="rId12"/>
          <w:pgSz w:w="11907" w:h="16840" w:code="9"/>
          <w:pgMar w:top="1134" w:right="1418" w:bottom="1134" w:left="1985" w:header="720" w:footer="386" w:gutter="0"/>
          <w:pgNumType w:fmt="lowerRoman"/>
          <w:cols w:space="720"/>
          <w:titlePg/>
          <w:docGrid w:linePitch="360"/>
        </w:sectPr>
      </w:pPr>
      <w:r>
        <w:br w:type="page"/>
      </w:r>
    </w:p>
    <w:p w14:paraId="5076058B" w14:textId="6632C5F3" w:rsidR="00FB171E" w:rsidRDefault="00C763B4" w:rsidP="00FC5FE8">
      <w:pPr>
        <w:pStyle w:val="Heading1"/>
      </w:pPr>
      <w:bookmarkStart w:id="359" w:name="_Toc158930580"/>
      <w:r>
        <w:lastRenderedPageBreak/>
        <w:t>GIỚI THIỆU ĐỀ TÀI</w:t>
      </w:r>
      <w:bookmarkEnd w:id="359"/>
    </w:p>
    <w:p w14:paraId="5076058C" w14:textId="625F481C" w:rsidR="00FC5FE8" w:rsidRDefault="00C763B4" w:rsidP="00DD4CCD">
      <w:pPr>
        <w:pStyle w:val="Heading2"/>
      </w:pPr>
      <w:bookmarkStart w:id="360" w:name="_Toc158930581"/>
      <w:r>
        <w:t>Đặt vấn đề</w:t>
      </w:r>
      <w:bookmarkEnd w:id="360"/>
    </w:p>
    <w:p w14:paraId="7485CC2D" w14:textId="4BBAD812" w:rsidR="00661737" w:rsidRDefault="00661737" w:rsidP="00661737">
      <w:r>
        <w:t xml:space="preserve">Hạt phấn hoa đóng một vai trò quan trọng trong quá trình sinh sản của thực vật, </w:t>
      </w:r>
      <w:r w:rsidR="007C6333">
        <w:t>cụ thể là thụ phấn và tái sinh các loài thực vật hoang dã</w:t>
      </w:r>
      <w:r>
        <w:t xml:space="preserve">. </w:t>
      </w:r>
      <w:r w:rsidR="00093C70">
        <w:t xml:space="preserve">Trong một vùng sản xuất mật ong, phấn hoa cũng là nguồn thức ăn quan trọng để nuôi và sản xuất mật cho đàn ong. </w:t>
      </w:r>
      <w:r>
        <w:t>Đối mặt với sự giảm số lượng ong mật và các yếu tố môi trường, việc hiểu rõ hơn về đặc điểm và phân loại của hạt phấ</w:t>
      </w:r>
      <w:r w:rsidR="00093C70">
        <w:t>n hoa đóng vai trò quan trọng và có ý nghĩa thực tế</w:t>
      </w:r>
      <w:r>
        <w:t>. Điều này không chỉ giúp bảo tồn sự đa dạng sinh học mà còn đóng góp vào nghiên cứu về tương tác sinh thái và sự phát triển của hệ sinh thái tự nhiên.</w:t>
      </w:r>
      <w:r w:rsidR="00093C70">
        <w:t xml:space="preserve"> </w:t>
      </w:r>
      <w:r>
        <w:t>Ong mật, những nhà thụ phấn chính, đóng vai trò quan trọng trong việc duy trì sản xuất lương thực toàn cầu. Hiểu rõ về đặc điểm và phân loại của phấn hoa có thể hỗ trợ nghề nuôi ong mật, làm tăng hiệu suất thụ phấn và giữ vững nền nông nghiệp bền vững.</w:t>
      </w:r>
    </w:p>
    <w:p w14:paraId="1BA1A101" w14:textId="27EDA197" w:rsidR="00661737" w:rsidRPr="00661737" w:rsidRDefault="002E5B1D" w:rsidP="00661737">
      <w:r>
        <w:t>S</w:t>
      </w:r>
      <w:r w:rsidR="002E49F5">
        <w:t>ự phát triển không ngừng</w:t>
      </w:r>
      <w:r w:rsidR="00712BDC">
        <w:t xml:space="preserve"> của công nghệ </w:t>
      </w:r>
      <w:r w:rsidR="00093C70">
        <w:t>nhận dạng</w:t>
      </w:r>
      <w:r w:rsidR="00712BDC">
        <w:t xml:space="preserve">, thị giác máy tính và các mô hình học sâu </w:t>
      </w:r>
      <w:r w:rsidR="00EB75F6">
        <w:t xml:space="preserve">khiến </w:t>
      </w:r>
      <w:r>
        <w:t xml:space="preserve">các hướng tiếp cận </w:t>
      </w:r>
      <w:r w:rsidR="00073C90">
        <w:t xml:space="preserve">trong bài toán phân loại ảnh trở nên đa dạng </w:t>
      </w:r>
      <w:r w:rsidR="005110CE">
        <w:t>và đem lại kết quả rất tốt. Tuy vậy việc đánh giá và tìm ra phương pháp tốt nhất cho việc phân loại các loại phấn hoa vốn có kích thước rất nhỏ</w:t>
      </w:r>
      <w:r w:rsidR="00D96A92">
        <w:t xml:space="preserve"> sẽ mang đến những bước tiến rõ rệ</w:t>
      </w:r>
      <w:r w:rsidR="005403F7">
        <w:t xml:space="preserve">t trong việc nghiên cứu hệ sinh thái cũng như </w:t>
      </w:r>
      <w:r w:rsidR="00EB75F6">
        <w:t>tăng năng suất</w:t>
      </w:r>
      <w:r w:rsidR="007C6333">
        <w:t xml:space="preserve"> trong</w:t>
      </w:r>
      <w:r w:rsidR="00EB75F6">
        <w:t xml:space="preserve"> nông nghiệp.</w:t>
      </w:r>
    </w:p>
    <w:p w14:paraId="5076059A" w14:textId="492B526C" w:rsidR="00951668" w:rsidRDefault="00D500DA" w:rsidP="00B83492">
      <w:pPr>
        <w:pStyle w:val="Heading2"/>
      </w:pPr>
      <w:bookmarkStart w:id="361" w:name="_Toc158930582"/>
      <w:r>
        <w:t>Mục đích nghiên cứu</w:t>
      </w:r>
      <w:bookmarkStart w:id="362" w:name="_Ref532716934"/>
      <w:bookmarkEnd w:id="361"/>
    </w:p>
    <w:p w14:paraId="6D5A2694" w14:textId="52147395" w:rsidR="002C2A5B" w:rsidRPr="002C2A5B" w:rsidRDefault="002C2A5B" w:rsidP="002C2A5B">
      <w:r w:rsidRPr="002C2A5B">
        <w:t xml:space="preserve">Phấn hoa, là một phần quan trọng trong nghiên cứu thực vật, chủ yếu đóng vai trò trong quá trình thụ phấn và hình thành hạt trái. Việc phân loại chính xác phấn hoa không chỉ hỗ trợ nghiên cứu sinh học mà còn làm cơ sở cho việc bảo tồn và bảo vệ đa dạng sinh học. Đồng thời, việc áp dụng kỹ thuật </w:t>
      </w:r>
      <w:r w:rsidR="00093C70">
        <w:t>học sâu (</w:t>
      </w:r>
      <w:r w:rsidRPr="002C2A5B">
        <w:t>deep learning</w:t>
      </w:r>
      <w:r w:rsidR="00093C70">
        <w:t>)</w:t>
      </w:r>
      <w:r w:rsidRPr="002C2A5B">
        <w:t xml:space="preserve"> có thể mở ra những cánh cửa mới, giúp tăng cường khả năng phân loại và hiểu biết về phấn hoa</w:t>
      </w:r>
      <w:r w:rsidR="00093C70">
        <w:t xml:space="preserve"> một cách tự động</w:t>
      </w:r>
      <w:r w:rsidRPr="002C2A5B">
        <w:t>.</w:t>
      </w:r>
      <w:r w:rsidR="00B83492" w:rsidRPr="00B83492">
        <w:t xml:space="preserve"> Nghiên cứu về phân loại phấn hoa đã sử dụng nhiều phương pháp truyền thống, nhưng vẫn tồn tại những thách thức như độ chính xác không đủ cao và khả năng tự động hóa không đầy đủ. Các phương pháp deep learning có thể giúp khắc phục những hạn chế này, nhưng cần được đánh giá so sánh với các phương pháp truyền thống để đảm bảo tính toàn vẹn và đáng tin cậy của kết quả.</w:t>
      </w:r>
    </w:p>
    <w:p w14:paraId="50760642" w14:textId="2D83EC3B" w:rsidR="007F2A10" w:rsidRDefault="00F30295" w:rsidP="000B6253">
      <w:pPr>
        <w:pStyle w:val="Heading2"/>
      </w:pPr>
      <w:bookmarkStart w:id="363" w:name="_Toc158930583"/>
      <w:bookmarkEnd w:id="362"/>
      <w:r>
        <w:t>Phạm vi nghiên cứu</w:t>
      </w:r>
      <w:bookmarkEnd w:id="363"/>
    </w:p>
    <w:p w14:paraId="50760645" w14:textId="006CF7DE" w:rsidR="000B59E7" w:rsidRDefault="00D32587" w:rsidP="00F30295">
      <w:r>
        <w:t>Phạm vi nghiên cứu của đề tài sẽ tập trung vào việc nghiên cứu</w:t>
      </w:r>
      <w:r w:rsidR="00C52252">
        <w:t xml:space="preserve"> phương pháp phân loại phấn hoa</w:t>
      </w:r>
      <w:r>
        <w:t xml:space="preserve"> dựa trên bộ dữ liệu gồm </w:t>
      </w:r>
      <w:r w:rsidR="007A6BDC">
        <w:t>50</w:t>
      </w:r>
      <w:r w:rsidR="00C2697F">
        <w:t xml:space="preserve"> loài hoa bao gồm </w:t>
      </w:r>
      <w:r w:rsidR="007A6BDC">
        <w:t>40</w:t>
      </w:r>
      <w:r w:rsidR="00C2697F">
        <w:t xml:space="preserve"> loại đã được công bố </w:t>
      </w:r>
      <w:r w:rsidR="00C52252">
        <w:t>và</w:t>
      </w:r>
      <w:r w:rsidR="007A6BDC">
        <w:t xml:space="preserve"> 8 loại</w:t>
      </w:r>
      <w:r w:rsidR="00C52252">
        <w:t xml:space="preserve"> </w:t>
      </w:r>
      <w:r w:rsidR="0078754E">
        <w:t xml:space="preserve">được </w:t>
      </w:r>
      <w:r w:rsidR="00284AB8">
        <w:t xml:space="preserve">thu thập tại Viện Nghiên cứ Nông nghiệp Việt Nam. Nghiên cứu sẽ tập trung vào </w:t>
      </w:r>
      <w:r w:rsidR="007C32EF">
        <w:t>việc phân loại dựa trên các đặc điểm hình thái và sử dụng mạng nơ-</w:t>
      </w:r>
      <w:proofErr w:type="spellStart"/>
      <w:r w:rsidR="007C32EF">
        <w:t>ron</w:t>
      </w:r>
      <w:proofErr w:type="spellEnd"/>
      <w:r w:rsidR="007C32EF">
        <w:t xml:space="preserve"> tích chập.</w:t>
      </w:r>
    </w:p>
    <w:p w14:paraId="50760646" w14:textId="6EB0E357" w:rsidR="00D466EE" w:rsidRDefault="005F1635" w:rsidP="00D466EE">
      <w:pPr>
        <w:pStyle w:val="Heading2"/>
      </w:pPr>
      <w:bookmarkStart w:id="364" w:name="_Toc158930584"/>
      <w:r>
        <w:t>Phương pháp và nội dung thực hi</w:t>
      </w:r>
      <w:r w:rsidR="00157FD6">
        <w:t>ện</w:t>
      </w:r>
      <w:bookmarkEnd w:id="364"/>
    </w:p>
    <w:p w14:paraId="1260CC8D" w14:textId="1373B524" w:rsidR="009C1860" w:rsidRDefault="00BE1231" w:rsidP="009C1860">
      <w:r>
        <w:t>Phương pháp nghiên cứu bao gồm</w:t>
      </w:r>
      <w:r w:rsidR="0026153F">
        <w:t>:</w:t>
      </w:r>
    </w:p>
    <w:p w14:paraId="5749837D" w14:textId="45E495A5" w:rsidR="009C1860" w:rsidRDefault="007101FF" w:rsidP="00E44E21">
      <w:pPr>
        <w:pStyle w:val="ListParagraph"/>
        <w:numPr>
          <w:ilvl w:val="0"/>
          <w:numId w:val="3"/>
        </w:numPr>
      </w:pPr>
      <w:r>
        <w:lastRenderedPageBreak/>
        <w:t>Thu thập dữ liệu:</w:t>
      </w:r>
      <w:r w:rsidR="008D18AA">
        <w:t xml:space="preserve"> Thu thập các hình ảnh phấn hoa có sẵn </w:t>
      </w:r>
      <w:r w:rsidR="00570434">
        <w:t>và chụp mới các phấn hoa</w:t>
      </w:r>
      <w:r w:rsidR="004A2E11">
        <w:t xml:space="preserve"> tại Học </w:t>
      </w:r>
      <w:r w:rsidR="00A374C5">
        <w:t xml:space="preserve">viện Nông </w:t>
      </w:r>
      <w:r w:rsidR="00BF621E">
        <w:t>nghiệp Việt Nam.</w:t>
      </w:r>
    </w:p>
    <w:p w14:paraId="5703A683" w14:textId="37CEF216" w:rsidR="00BF621E" w:rsidRDefault="0026153F" w:rsidP="00E44E21">
      <w:pPr>
        <w:pStyle w:val="ListParagraph"/>
        <w:numPr>
          <w:ilvl w:val="0"/>
          <w:numId w:val="3"/>
        </w:numPr>
      </w:pPr>
      <w:r>
        <w:t xml:space="preserve">Phân loại dựa trên các đặc điểm tự thiết kế: </w:t>
      </w:r>
      <w:r w:rsidR="00631A5A">
        <w:t xml:space="preserve">tìm đường bao của </w:t>
      </w:r>
      <w:r w:rsidR="000805EB">
        <w:t xml:space="preserve">hạt phấn hoa bằng </w:t>
      </w:r>
      <w:r w:rsidR="00347AD5">
        <w:t>YOLOv8</w:t>
      </w:r>
      <w:r w:rsidR="000805EB">
        <w:t xml:space="preserve"> sau đó tiến hành tính toán các đặc trưng và phân loại bằng </w:t>
      </w:r>
      <w:r w:rsidR="00356B70" w:rsidRPr="00356B70">
        <w:t>Support vector machine</w:t>
      </w:r>
      <w:r w:rsidR="00356B70">
        <w:t xml:space="preserve"> (</w:t>
      </w:r>
      <w:r w:rsidR="000805EB">
        <w:t>SVM</w:t>
      </w:r>
      <w:r w:rsidR="00356B70">
        <w:t>).</w:t>
      </w:r>
    </w:p>
    <w:p w14:paraId="2209DDBB" w14:textId="20B0570E" w:rsidR="00356B70" w:rsidRDefault="00093C70" w:rsidP="00E44E21">
      <w:pPr>
        <w:pStyle w:val="ListParagraph"/>
        <w:numPr>
          <w:ilvl w:val="0"/>
          <w:numId w:val="3"/>
        </w:numPr>
      </w:pPr>
      <w:r>
        <w:t>Thử nghiệm và triển khai đánh giá</w:t>
      </w:r>
      <w:r w:rsidR="00ED0DEF">
        <w:t xml:space="preserve"> mạng </w:t>
      </w:r>
      <w:r w:rsidR="00820BA6">
        <w:t>nơ-</w:t>
      </w:r>
      <w:proofErr w:type="spellStart"/>
      <w:r w:rsidR="00820BA6">
        <w:t>ron</w:t>
      </w:r>
      <w:proofErr w:type="spellEnd"/>
      <w:r w:rsidR="00820BA6">
        <w:t xml:space="preserve"> tích chập để phân loại phấn hoa.</w:t>
      </w:r>
    </w:p>
    <w:p w14:paraId="5076066F" w14:textId="77777777" w:rsidR="00FB171E" w:rsidRDefault="00FB171E">
      <w:pPr>
        <w:spacing w:after="160" w:line="259" w:lineRule="auto"/>
        <w:jc w:val="left"/>
      </w:pPr>
      <w:r>
        <w:br w:type="page"/>
      </w:r>
    </w:p>
    <w:p w14:paraId="2EBDDCF0" w14:textId="0E5D1E1A" w:rsidR="00E16F3E" w:rsidRDefault="002E1E47" w:rsidP="00E16F3E">
      <w:pPr>
        <w:pStyle w:val="Heading1"/>
      </w:pPr>
      <w:bookmarkStart w:id="365" w:name="_Toc158930585"/>
      <w:r>
        <w:lastRenderedPageBreak/>
        <w:t>CÁC NGHIÊN CỨU LIÊN QUAN</w:t>
      </w:r>
      <w:bookmarkEnd w:id="365"/>
    </w:p>
    <w:p w14:paraId="4A469CBE" w14:textId="162EC92B" w:rsidR="00B827C0" w:rsidRPr="00B827C0" w:rsidRDefault="002E00FC" w:rsidP="002E00FC">
      <w:pPr>
        <w:pStyle w:val="Heading2"/>
      </w:pPr>
      <w:r>
        <w:t>Tổng quan về bài toán ph</w:t>
      </w:r>
      <w:r w:rsidR="00093C70">
        <w:t>â</w:t>
      </w:r>
      <w:r>
        <w:t>n loại phấn hoa</w:t>
      </w:r>
    </w:p>
    <w:p w14:paraId="04A9AAE7" w14:textId="3E4D7522" w:rsidR="00E45C48" w:rsidRDefault="00093C70" w:rsidP="00E45C48">
      <w:pPr>
        <w:pStyle w:val="Heading3"/>
      </w:pPr>
      <w:r>
        <w:t xml:space="preserve">Khảo sát các CSDL về hình ảnh phấn hoa </w:t>
      </w:r>
    </w:p>
    <w:p w14:paraId="45AB7D1A" w14:textId="66F262BC" w:rsidR="00E45C48" w:rsidRDefault="00093C70" w:rsidP="00E45C48">
      <w:r>
        <w:t>Ứng dụng xử lý ảnh vào nhận dạng hạt phấn hoa đã được quan tâm trong cộng đồng nghiên cứu về thị giác máy tính và thực vật học. Ví dụ, m</w:t>
      </w:r>
      <w:r w:rsidR="00E45C48">
        <w:t>ột trong những bộ dữ liệu lớn và đa dạng đã được sử dụng cho bài nghiên cứu về phấn hoa</w:t>
      </w:r>
      <w:sdt>
        <w:sdtPr>
          <w:id w:val="-318039577"/>
          <w:citation/>
        </w:sdtPr>
        <w:sdtContent>
          <w:r w:rsidR="00493E71">
            <w:fldChar w:fldCharType="begin"/>
          </w:r>
          <w:r w:rsidR="00493E71">
            <w:instrText xml:space="preserve"> CITATION Raf15 \l 1033 </w:instrText>
          </w:r>
          <w:r w:rsidR="00493E71">
            <w:fldChar w:fldCharType="separate"/>
          </w:r>
          <w:r w:rsidR="00493E71">
            <w:rPr>
              <w:noProof/>
            </w:rPr>
            <w:t xml:space="preserve"> </w:t>
          </w:r>
          <w:r w:rsidR="00493E71" w:rsidRPr="00493E71">
            <w:rPr>
              <w:noProof/>
            </w:rPr>
            <w:t>[</w:t>
          </w:r>
          <w:del w:id="366" w:author="Microsoft Word" w:date="2024-02-16T15:50:00Z">
            <w:r w:rsidR="002A1416" w:rsidRPr="002A1416">
              <w:rPr>
                <w:noProof/>
              </w:rPr>
              <w:delText>2</w:delText>
            </w:r>
          </w:del>
          <w:ins w:id="367" w:author="Microsoft Word" w:date="2024-02-16T15:50:00Z">
            <w:r w:rsidR="00493E71" w:rsidRPr="00493E71">
              <w:rPr>
                <w:noProof/>
              </w:rPr>
              <w:t>1</w:t>
            </w:r>
          </w:ins>
          <w:r w:rsidR="00493E71" w:rsidRPr="00493E71">
            <w:rPr>
              <w:noProof/>
            </w:rPr>
            <w:t>]</w:t>
          </w:r>
          <w:r w:rsidR="00493E71">
            <w:fldChar w:fldCharType="end"/>
          </w:r>
        </w:sdtContent>
      </w:sdt>
      <w:r w:rsidR="00E45C48">
        <w:t xml:space="preserve">, cụ thể: </w:t>
      </w:r>
    </w:p>
    <w:p w14:paraId="5EEB2297" w14:textId="66B9C444" w:rsidR="00E45C48" w:rsidRDefault="00E45C48" w:rsidP="00E45C48">
      <w:r>
        <w:t>Tổng cộng có 15 loại phấn hoa khác nhau được nghiên cứu, các mẫu phấn hoa được thu thập từ nhiều vùng khác nhau trên thế giới.</w:t>
      </w:r>
      <w:r w:rsidR="00093C70">
        <w:t xml:space="preserve"> </w:t>
      </w:r>
      <w:r>
        <w:t>Số lượng mẫu cho mỗi loại rất lớn với 120 mẫu cho mỗi loại phấn hoa. Tổng số mẫu trong nghiên cứu là 1800 ảnh hạt phấn.</w:t>
      </w:r>
    </w:p>
    <w:p w14:paraId="0C016D5E" w14:textId="77777777" w:rsidR="00BD709D" w:rsidRDefault="00CF5A43" w:rsidP="00BD709D">
      <w:pPr>
        <w:keepNext/>
        <w:ind w:left="720"/>
      </w:pPr>
      <w:r w:rsidRPr="00D148F2">
        <w:rPr>
          <w:rFonts w:eastAsia="Times New Roman"/>
          <w:noProof/>
          <w:sz w:val="28"/>
          <w:szCs w:val="28"/>
          <w:lang w:val="vi-VN" w:eastAsia="vi-VN"/>
        </w:rPr>
        <w:drawing>
          <wp:inline distT="0" distB="0" distL="0" distR="0" wp14:anchorId="564F253B" wp14:editId="312D1AFB">
            <wp:extent cx="4472233" cy="3056467"/>
            <wp:effectExtent l="0" t="0" r="5080" b="0"/>
            <wp:docPr id="1989032839" name="Picture 1" descr="A collage of microscopic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32839" name="Picture 1" descr="A collage of microscopic images&#10;&#10;Description automatically generated"/>
                    <pic:cNvPicPr/>
                  </pic:nvPicPr>
                  <pic:blipFill>
                    <a:blip r:embed="rId13"/>
                    <a:stretch>
                      <a:fillRect/>
                    </a:stretch>
                  </pic:blipFill>
                  <pic:spPr>
                    <a:xfrm>
                      <a:off x="0" y="0"/>
                      <a:ext cx="4473410" cy="3057272"/>
                    </a:xfrm>
                    <a:prstGeom prst="rect">
                      <a:avLst/>
                    </a:prstGeom>
                  </pic:spPr>
                </pic:pic>
              </a:graphicData>
            </a:graphic>
          </wp:inline>
        </w:drawing>
      </w:r>
    </w:p>
    <w:p w14:paraId="7D9AD404" w14:textId="3AFBEBD2" w:rsidR="00E45C48" w:rsidRDefault="00BD709D" w:rsidP="00BD709D">
      <w:pPr>
        <w:pStyle w:val="Caption"/>
      </w:pPr>
      <w:bookmarkStart w:id="368" w:name="_Toc158991055"/>
      <w:r>
        <w:t xml:space="preserve">Hình </w:t>
      </w:r>
      <w:fldSimple w:instr=" STYLEREF 1 \s ">
        <w:r w:rsidR="0004398F">
          <w:rPr>
            <w:noProof/>
          </w:rPr>
          <w:t>2</w:t>
        </w:r>
      </w:fldSimple>
      <w:r w:rsidR="0004398F">
        <w:noBreakHyphen/>
      </w:r>
      <w:fldSimple w:instr=" SEQ Hình \* ARABIC \s 1 ">
        <w:r w:rsidR="0004398F">
          <w:rPr>
            <w:noProof/>
          </w:rPr>
          <w:t>1</w:t>
        </w:r>
      </w:fldSimple>
      <w:r w:rsidRPr="00BD709D">
        <w:t xml:space="preserve"> </w:t>
      </w:r>
      <w:r w:rsidR="0004398F">
        <w:t>Một số loại phấn hoa</w:t>
      </w:r>
      <w:bookmarkEnd w:id="368"/>
    </w:p>
    <w:p w14:paraId="0DC13DB2" w14:textId="79992060" w:rsidR="00E45C48" w:rsidRDefault="00E45C48" w:rsidP="00E45C48">
      <w:r>
        <w:t>Các mẫu được chụp dưới kính hiển vi quang học với độ phóng to 40 lần.</w:t>
      </w:r>
      <w:r w:rsidR="00093C70">
        <w:t xml:space="preserve"> </w:t>
      </w:r>
      <w:r>
        <w:t>Kích thước ban đầu của ảnh là 2560 x 1920 pixel. Sau đó các hạt phấn được cắt ra thành các ảnh riêng lẻ kích thước 200-600 pixel.</w:t>
      </w:r>
      <w:r w:rsidR="00093C70">
        <w:t xml:space="preserve"> </w:t>
      </w:r>
      <w:r w:rsidR="00BD709D">
        <w:t>Các phép đo đạc có thể giúp tính toán đượ</w:t>
      </w:r>
      <w:r w:rsidR="0004398F">
        <w:t>c thông tin của hạt phấn dựa trên việc quy đổi độ dài pixel sang µm.</w:t>
      </w:r>
    </w:p>
    <w:p w14:paraId="4968811F" w14:textId="19347C67" w:rsidR="00E45C48" w:rsidRDefault="00093C70" w:rsidP="00DE78E5">
      <w:pPr>
        <w:pStyle w:val="Heading3"/>
      </w:pPr>
      <w:r>
        <w:lastRenderedPageBreak/>
        <w:t>Kỹ thuật t</w:t>
      </w:r>
      <w:r w:rsidR="00DE78E5">
        <w:t>rích xuất đường bao</w:t>
      </w:r>
      <w:r>
        <w:t xml:space="preserve"> hạt phấn hoa </w:t>
      </w:r>
    </w:p>
    <w:p w14:paraId="79A4438B" w14:textId="77777777" w:rsidR="0004398F" w:rsidRDefault="000549AA" w:rsidP="0004398F">
      <w:pPr>
        <w:keepNext/>
        <w:jc w:val="center"/>
      </w:pPr>
      <w:r w:rsidRPr="00200706">
        <w:rPr>
          <w:rFonts w:eastAsia="Times New Roman"/>
          <w:noProof/>
          <w:sz w:val="28"/>
          <w:szCs w:val="28"/>
          <w:lang w:val="vi-VN" w:eastAsia="vi-VN"/>
        </w:rPr>
        <w:drawing>
          <wp:inline distT="0" distB="0" distL="0" distR="0" wp14:anchorId="1FEC8662" wp14:editId="4FEC14AC">
            <wp:extent cx="2530059" cy="1874682"/>
            <wp:effectExtent l="0" t="0" r="3810" b="0"/>
            <wp:docPr id="1635260033" name="Picture 1" descr="A close-up of a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60033" name="Picture 1" descr="A close-up of a microscope&#10;&#10;Description automatically generated"/>
                    <pic:cNvPicPr/>
                  </pic:nvPicPr>
                  <pic:blipFill>
                    <a:blip r:embed="rId14"/>
                    <a:stretch>
                      <a:fillRect/>
                    </a:stretch>
                  </pic:blipFill>
                  <pic:spPr>
                    <a:xfrm>
                      <a:off x="0" y="0"/>
                      <a:ext cx="2530059" cy="1874682"/>
                    </a:xfrm>
                    <a:prstGeom prst="rect">
                      <a:avLst/>
                    </a:prstGeom>
                  </pic:spPr>
                </pic:pic>
              </a:graphicData>
            </a:graphic>
          </wp:inline>
        </w:drawing>
      </w:r>
    </w:p>
    <w:p w14:paraId="74A3749D" w14:textId="4E1D5A4F" w:rsidR="00F46FD9" w:rsidRDefault="0004398F" w:rsidP="0004398F">
      <w:pPr>
        <w:pStyle w:val="Caption"/>
      </w:pPr>
      <w:bookmarkStart w:id="369" w:name="_Toc158991056"/>
      <w:r>
        <w:t xml:space="preserve">Hình </w:t>
      </w:r>
      <w:fldSimple w:instr=" STYLEREF 1 \s ">
        <w:r>
          <w:rPr>
            <w:noProof/>
          </w:rPr>
          <w:t>2</w:t>
        </w:r>
      </w:fldSimple>
      <w:r>
        <w:noBreakHyphen/>
      </w:r>
      <w:fldSimple w:instr=" SEQ Hình \* ARABIC \s 1 ">
        <w:r>
          <w:rPr>
            <w:noProof/>
          </w:rPr>
          <w:t>2</w:t>
        </w:r>
      </w:fldSimple>
      <w:r>
        <w:t xml:space="preserve"> Hạt phấn được tách riêng</w:t>
      </w:r>
      <w:bookmarkEnd w:id="369"/>
    </w:p>
    <w:p w14:paraId="4822839B" w14:textId="739E2130" w:rsidR="00E45C48" w:rsidRDefault="00E45C48" w:rsidP="00E45C48">
      <w:r>
        <w:t xml:space="preserve">Với một bộ dữ liệu đa dạng với các hạt phấn có kích thước và hình dạng khác nhau </w:t>
      </w:r>
      <w:r w:rsidR="00D0558D">
        <w:t>tiến hành t</w:t>
      </w:r>
      <w:r>
        <w:t xml:space="preserve">rích xuất đường bao </w:t>
      </w:r>
      <w:r w:rsidR="006813A2">
        <w:t>của hạt phấn</w:t>
      </w:r>
      <w:r w:rsidR="00D0558D">
        <w:t>.</w:t>
      </w:r>
    </w:p>
    <w:p w14:paraId="6F1FBC9A" w14:textId="057702CD" w:rsidR="00E45C48" w:rsidRDefault="00E45C48" w:rsidP="00E45C48">
      <w:r>
        <w:t xml:space="preserve">Để thực hiện trích xuất đường bao, </w:t>
      </w:r>
      <w:r w:rsidR="00093C70">
        <w:t>cách tiếp cận truyền thống của xử lý ảnh được</w:t>
      </w:r>
      <w:r>
        <w:t xml:space="preserve"> thực hiện theo các bước sau</w:t>
      </w:r>
      <w:r w:rsidR="00CE1C4D">
        <w:t>:</w:t>
      </w:r>
    </w:p>
    <w:p w14:paraId="2F936458" w14:textId="77777777" w:rsidR="00E45C48" w:rsidRDefault="00E45C48" w:rsidP="00E45C48">
      <w:r>
        <w:t xml:space="preserve"> </w:t>
      </w:r>
    </w:p>
    <w:p w14:paraId="3A6AC638" w14:textId="77777777" w:rsidR="0069229C" w:rsidRDefault="00B47CA2" w:rsidP="0069229C">
      <w:pPr>
        <w:keepNext/>
        <w:jc w:val="center"/>
      </w:pPr>
      <w:r w:rsidRPr="005E3193">
        <w:rPr>
          <w:rFonts w:eastAsia="Times New Roman"/>
          <w:noProof/>
          <w:sz w:val="28"/>
          <w:szCs w:val="28"/>
          <w:lang w:val="vi-VN" w:eastAsia="vi-VN"/>
        </w:rPr>
        <w:drawing>
          <wp:inline distT="0" distB="0" distL="0" distR="0" wp14:anchorId="26F2924B" wp14:editId="42E2FE18">
            <wp:extent cx="4686706" cy="1226926"/>
            <wp:effectExtent l="0" t="0" r="0" b="0"/>
            <wp:docPr id="194094870" name="Picture 1" descr="A diagram of a hole fill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4870" name="Picture 1" descr="A diagram of a hole filling process&#10;&#10;Description automatically generated"/>
                    <pic:cNvPicPr/>
                  </pic:nvPicPr>
                  <pic:blipFill>
                    <a:blip r:embed="rId15"/>
                    <a:stretch>
                      <a:fillRect/>
                    </a:stretch>
                  </pic:blipFill>
                  <pic:spPr>
                    <a:xfrm>
                      <a:off x="0" y="0"/>
                      <a:ext cx="4686706" cy="1226926"/>
                    </a:xfrm>
                    <a:prstGeom prst="rect">
                      <a:avLst/>
                    </a:prstGeom>
                  </pic:spPr>
                </pic:pic>
              </a:graphicData>
            </a:graphic>
          </wp:inline>
        </w:drawing>
      </w:r>
    </w:p>
    <w:p w14:paraId="3D1FD83E" w14:textId="1A0F21BB" w:rsidR="0069229C" w:rsidRDefault="0069229C" w:rsidP="0069229C">
      <w:pPr>
        <w:pStyle w:val="Caption"/>
      </w:pPr>
      <w:bookmarkStart w:id="370" w:name="_Toc158791162"/>
      <w:bookmarkStart w:id="371" w:name="_Toc158991057"/>
      <w:r>
        <w:t xml:space="preserve">Hình </w:t>
      </w:r>
      <w:fldSimple w:instr=" STYLEREF 1 \s ">
        <w:r w:rsidR="0004398F">
          <w:rPr>
            <w:noProof/>
          </w:rPr>
          <w:t>2</w:t>
        </w:r>
      </w:fldSimple>
      <w:r w:rsidR="0004398F">
        <w:noBreakHyphen/>
      </w:r>
      <w:fldSimple w:instr=" SEQ Hình \* ARABIC \s 1 ">
        <w:r w:rsidR="0004398F">
          <w:rPr>
            <w:noProof/>
          </w:rPr>
          <w:t>4</w:t>
        </w:r>
      </w:fldSimple>
      <w:r>
        <w:t xml:space="preserve"> </w:t>
      </w:r>
      <w:r w:rsidRPr="007319C2">
        <w:t>Các bước thực hiện để trích xuất đường bao</w:t>
      </w:r>
      <w:bookmarkEnd w:id="370"/>
      <w:bookmarkEnd w:id="371"/>
    </w:p>
    <w:p w14:paraId="184B2276" w14:textId="41ECAE2F" w:rsidR="00E45C48" w:rsidRDefault="00093C70" w:rsidP="00E45C48">
      <w:r>
        <w:t>1.</w:t>
      </w:r>
      <w:r>
        <w:tab/>
        <w:t xml:space="preserve">Sử dụng </w:t>
      </w:r>
      <w:r w:rsidR="00E45C48">
        <w:t>ngưỡng nhị phân ảnh bằng cách sử dụng giá trị cực đại của biểu đồ histogram.</w:t>
      </w:r>
    </w:p>
    <w:p w14:paraId="1575C197" w14:textId="77777777" w:rsidR="00E45C48" w:rsidRDefault="00E45C48" w:rsidP="00E45C48">
      <w:r>
        <w:t>2.</w:t>
      </w:r>
      <w:r>
        <w:tab/>
        <w:t>Giữ lại vùng có diện tích lớn nhất, loại bỏ các vùng nhỏ hơn.</w:t>
      </w:r>
    </w:p>
    <w:p w14:paraId="61908496" w14:textId="77777777" w:rsidR="00E45C48" w:rsidRDefault="00E45C48" w:rsidP="00E45C48">
      <w:r>
        <w:t>3.</w:t>
      </w:r>
      <w:r>
        <w:tab/>
        <w:t>Lấp đầy các lỗ trống bên trong vùng chứa hạt phấn nếu có.</w:t>
      </w:r>
    </w:p>
    <w:p w14:paraId="003B5A51" w14:textId="77777777" w:rsidR="00E45C48" w:rsidRDefault="00E45C48" w:rsidP="00E45C48">
      <w:r>
        <w:t>4.</w:t>
      </w:r>
      <w:r>
        <w:tab/>
        <w:t>Thực hiện phép mở với kernel 15x15 để loại nhiễu và lấp lỗ trống lần nữa.</w:t>
      </w:r>
    </w:p>
    <w:p w14:paraId="00049784" w14:textId="77777777" w:rsidR="00E45C48" w:rsidRDefault="00E45C48" w:rsidP="00E45C48">
      <w:r>
        <w:t>5.</w:t>
      </w:r>
      <w:r>
        <w:tab/>
        <w:t>Phân tách vùng hạt phấn thành 2 vùng contour và inner bằng phép biến đổi erosion với kernel tương ứng 15% đường kính hạt phấn.</w:t>
      </w:r>
    </w:p>
    <w:p w14:paraId="27565BF7" w14:textId="70527FFF" w:rsidR="00E16F3E" w:rsidRDefault="00E16F3E" w:rsidP="00E16F3E">
      <w:pPr>
        <w:pStyle w:val="Heading2"/>
      </w:pPr>
      <w:r>
        <w:t>Các đặc tr</w:t>
      </w:r>
      <w:r w:rsidR="00CE1C4D">
        <w:t>ưn</w:t>
      </w:r>
      <w:r>
        <w:t xml:space="preserve">g </w:t>
      </w:r>
      <w:r w:rsidR="00093C70">
        <w:t>tự thiết kế trong bài toán phân loại ảnh</w:t>
      </w:r>
      <w:r>
        <w:t xml:space="preserve"> phấn hoa</w:t>
      </w:r>
    </w:p>
    <w:p w14:paraId="4B355E5F" w14:textId="37F1A7DD" w:rsidR="00E45C48" w:rsidRDefault="00E45C48" w:rsidP="006813A2">
      <w:pPr>
        <w:pStyle w:val="Heading3"/>
      </w:pPr>
      <w:bookmarkStart w:id="372" w:name="_Toc158930591"/>
      <w:r>
        <w:t xml:space="preserve">Các đặc trưng </w:t>
      </w:r>
      <w:r w:rsidR="004E0588">
        <w:t>quan sát bằng mắt thường</w:t>
      </w:r>
      <w:bookmarkEnd w:id="372"/>
    </w:p>
    <w:p w14:paraId="5EA58D7F" w14:textId="5DB59344" w:rsidR="00E45C48" w:rsidRDefault="00E45C48" w:rsidP="00131B92">
      <w:r>
        <w:t xml:space="preserve">Các đặc trưng về phấn hoa để con người chúng ta có thể phân biệt được </w:t>
      </w:r>
      <w:proofErr w:type="spellStart"/>
      <w:r>
        <w:t>được</w:t>
      </w:r>
      <w:proofErr w:type="spellEnd"/>
      <w:r>
        <w:t xml:space="preserve"> tìm thấy qua nhiều tài liệu và các bài báo, tuy nhiên việc lựa chọn và đưa ra các đặc trưng và khiến máy tính có thể hiểu đượ</w:t>
      </w:r>
      <w:r w:rsidR="00093C70">
        <w:t>c cũng là một</w:t>
      </w:r>
      <w:r>
        <w:t xml:space="preserve"> công việc hết sức khó khăn.</w:t>
      </w:r>
      <w:r w:rsidR="00131B92">
        <w:t xml:space="preserve"> Khi quan sát phấn hoa bằng kính hiển vi, ta</w:t>
      </w:r>
      <w:r w:rsidR="00DC3D22">
        <w:t xml:space="preserve"> có thể thấy các đặc trưng </w:t>
      </w:r>
      <w:r w:rsidR="00C41063">
        <w:t>của 1 số loài như sau</w:t>
      </w:r>
      <w:r w:rsidR="00B01D2A">
        <w:t>:</w:t>
      </w:r>
      <w:sdt>
        <w:sdtPr>
          <w:id w:val="950665081"/>
          <w:citation/>
        </w:sdtPr>
        <w:sdtContent>
          <w:ins w:id="373" w:author="Microsoft Word" w:date="2024-02-16T15:49:00Z">
            <w:r w:rsidR="00E44E21">
              <w:fldChar w:fldCharType="begin"/>
            </w:r>
            <w:r w:rsidR="00E44E21">
              <w:instrText xml:space="preserve"> CITATION Raf15 \l 1033 </w:instrText>
            </w:r>
            <w:r w:rsidR="00E44E21">
              <w:fldChar w:fldCharType="separate"/>
            </w:r>
            <w:r w:rsidR="00E44E21">
              <w:rPr>
                <w:noProof/>
              </w:rPr>
              <w:t xml:space="preserve"> </w:t>
            </w:r>
            <w:r w:rsidR="00E44E21" w:rsidRPr="00E44E21">
              <w:rPr>
                <w:noProof/>
              </w:rPr>
              <w:t>[1]</w:t>
            </w:r>
            <w:r w:rsidR="00E44E21">
              <w:fldChar w:fldCharType="end"/>
            </w:r>
          </w:ins>
        </w:sdtContent>
      </w:sdt>
    </w:p>
    <w:p w14:paraId="7413FC5F" w14:textId="77777777" w:rsidR="00B01D2A" w:rsidRDefault="00B01D2A" w:rsidP="00131B92"/>
    <w:p w14:paraId="128E7C3E" w14:textId="77777777" w:rsidR="00DB078B" w:rsidRDefault="00E1381F" w:rsidP="00DB078B">
      <w:pPr>
        <w:keepNext/>
      </w:pPr>
      <w:r w:rsidRPr="007575B9">
        <w:rPr>
          <w:noProof/>
          <w:sz w:val="28"/>
          <w:szCs w:val="28"/>
          <w:lang w:val="vi-VN" w:eastAsia="vi-VN"/>
        </w:rPr>
        <w:lastRenderedPageBreak/>
        <w:drawing>
          <wp:inline distT="0" distB="0" distL="0" distR="0" wp14:anchorId="2A24690E" wp14:editId="588AE07F">
            <wp:extent cx="5477510" cy="2070201"/>
            <wp:effectExtent l="0" t="0" r="8890" b="6350"/>
            <wp:docPr id="391798001" name="Picture 1" descr="A table with different nam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98001" name="Picture 1" descr="A table with different names&#10;&#10;Description automatically generated with medium confidence"/>
                    <pic:cNvPicPr/>
                  </pic:nvPicPr>
                  <pic:blipFill>
                    <a:blip r:embed="rId16"/>
                    <a:stretch>
                      <a:fillRect/>
                    </a:stretch>
                  </pic:blipFill>
                  <pic:spPr>
                    <a:xfrm>
                      <a:off x="0" y="0"/>
                      <a:ext cx="5526006" cy="2088530"/>
                    </a:xfrm>
                    <a:prstGeom prst="rect">
                      <a:avLst/>
                    </a:prstGeom>
                  </pic:spPr>
                </pic:pic>
              </a:graphicData>
            </a:graphic>
          </wp:inline>
        </w:drawing>
      </w:r>
    </w:p>
    <w:p w14:paraId="4F3ED9F0" w14:textId="427FAF75" w:rsidR="00BE1433" w:rsidRPr="00DC3D22" w:rsidRDefault="00DB078B" w:rsidP="00DC3D22">
      <w:pPr>
        <w:pStyle w:val="Caption"/>
        <w:rPr>
          <w:i w:val="0"/>
          <w:iCs w:val="0"/>
          <w:color w:val="000000"/>
          <w:sz w:val="26"/>
          <w:szCs w:val="26"/>
        </w:rPr>
      </w:pPr>
      <w:r>
        <w:t>Bảng 2-1</w:t>
      </w:r>
      <w:r w:rsidR="00E52B59">
        <w:t xml:space="preserve"> </w:t>
      </w:r>
      <w:r>
        <w:t>Các đặc điểm của phấn hoa khi quan sát bằng mắt thường</w:t>
      </w:r>
    </w:p>
    <w:p w14:paraId="70A013B1" w14:textId="31636D27" w:rsidR="00E45C48" w:rsidRDefault="00E45C48" w:rsidP="00E45C48">
      <w:r>
        <w:t>Có thể thấy,</w:t>
      </w:r>
      <w:r w:rsidR="00DC3D22">
        <w:t xml:space="preserve"> </w:t>
      </w:r>
      <w:r>
        <w:t>phấn hoa bao gồm nhiều hình dạng và kích thước khác nhau (small: 10-25 µm, medium 25—50 µm, large 50—100 µm.)</w:t>
      </w:r>
    </w:p>
    <w:p w14:paraId="4820645D" w14:textId="77777777" w:rsidR="00E45C48" w:rsidRDefault="00E45C48" w:rsidP="00E45C48">
      <w:r>
        <w:t>Các cột "Polar view (Perimeter Apertures)" và "Meridian view (Perimeter Apertures)" mô tả các đặc điểm của hạt phấn khi quan sát dọc theo các hướng khác nhau, cụ thể:</w:t>
      </w:r>
    </w:p>
    <w:p w14:paraId="1DB70F64" w14:textId="3C01C4E0" w:rsidR="00E45C48" w:rsidRDefault="00E45C48" w:rsidP="00093C70">
      <w:pPr>
        <w:pStyle w:val="ListParagraph"/>
        <w:numPr>
          <w:ilvl w:val="0"/>
          <w:numId w:val="3"/>
        </w:numPr>
      </w:pPr>
      <w:r>
        <w:t>Polar view: quan sát nhìn từ phía trên xuống (từ cực Bắc hay Nam xuống phía Đất).</w:t>
      </w:r>
    </w:p>
    <w:p w14:paraId="12D62D5F" w14:textId="372DD5EC" w:rsidR="00E45C48" w:rsidRDefault="00E45C48" w:rsidP="00093C70">
      <w:pPr>
        <w:pStyle w:val="ListParagraph"/>
        <w:numPr>
          <w:ilvl w:val="0"/>
          <w:numId w:val="3"/>
        </w:numPr>
      </w:pPr>
      <w:r>
        <w:t>Meridian view: quan sát nhìn từ hướng xích đạo, tức là nhìn ngang theo đường xích đạo của hạt phấn.</w:t>
      </w:r>
    </w:p>
    <w:p w14:paraId="3D975846" w14:textId="77777777" w:rsidR="00E45C48" w:rsidRDefault="00E45C48" w:rsidP="00E45C48">
      <w:r>
        <w:t>Các cột này mô tả chu vi và các lỗ hổng/khe hở trên bề mặt của hạt phấn khi quan sát theo 2 góc nhìn trên.</w:t>
      </w:r>
    </w:p>
    <w:p w14:paraId="72224932" w14:textId="105B2943" w:rsidR="00E45C48" w:rsidRDefault="00E45C48" w:rsidP="00E45C48">
      <w:r>
        <w:t xml:space="preserve">Ví dụ đối với hạt phấn </w:t>
      </w:r>
      <w:r w:rsidR="00093C70">
        <w:t>của loài thực vật hai lá mềm (</w:t>
      </w:r>
      <w:proofErr w:type="spellStart"/>
      <w:r>
        <w:t>Quercus</w:t>
      </w:r>
      <w:proofErr w:type="spellEnd"/>
      <w:r w:rsidR="00093C70">
        <w:t>)</w:t>
      </w:r>
      <w:r>
        <w:t>:</w:t>
      </w:r>
    </w:p>
    <w:p w14:paraId="285F0637" w14:textId="72690DBE" w:rsidR="00E45C48" w:rsidRDefault="00E45C48" w:rsidP="00093C70">
      <w:pPr>
        <w:pStyle w:val="ListParagraph"/>
        <w:numPr>
          <w:ilvl w:val="0"/>
          <w:numId w:val="3"/>
        </w:numPr>
      </w:pPr>
      <w:r>
        <w:t>Polar view: hình tròn hoặc hình oval, 3 lỗ lõm (depressions)</w:t>
      </w:r>
    </w:p>
    <w:p w14:paraId="607E39FB" w14:textId="1DEB29E4" w:rsidR="00E45C48" w:rsidRDefault="00E45C48" w:rsidP="00093C70">
      <w:pPr>
        <w:pStyle w:val="ListParagraph"/>
        <w:numPr>
          <w:ilvl w:val="0"/>
          <w:numId w:val="3"/>
        </w:numPr>
      </w:pPr>
      <w:r>
        <w:t>Meridian view: hình tròn hoặc hình tam giác, không lỗ hổng nào.</w:t>
      </w:r>
    </w:p>
    <w:p w14:paraId="65832F64" w14:textId="163A7B6D" w:rsidR="00E45C48" w:rsidRDefault="00E45C48" w:rsidP="00E45C48">
      <w:r>
        <w:t xml:space="preserve">Các đặc trưng về hình thái hay cấu trúc vân sẽ là các đặc trưng chủ đạo được nhắm tới trong </w:t>
      </w:r>
      <w:r w:rsidR="00093C70">
        <w:t>cách tiếp cận này.</w:t>
      </w:r>
    </w:p>
    <w:p w14:paraId="74BE0E07" w14:textId="1B82CB02" w:rsidR="00E45C48" w:rsidRDefault="00CE1C4D" w:rsidP="00E45610">
      <w:pPr>
        <w:pStyle w:val="Heading3"/>
      </w:pPr>
      <w:r>
        <w:t>Trích xuất các đặc trưng của phấn hoa</w:t>
      </w:r>
    </w:p>
    <w:p w14:paraId="3A2D28AA" w14:textId="083BD6D0" w:rsidR="00E45C48" w:rsidRDefault="00E45C48" w:rsidP="00093C70">
      <w:pPr>
        <w:pStyle w:val="Heading4"/>
      </w:pPr>
      <w:r>
        <w:t>Đặc trưng về hình thái</w:t>
      </w:r>
    </w:p>
    <w:p w14:paraId="717DE0FD" w14:textId="77777777" w:rsidR="00E45C48" w:rsidRDefault="00E45C48" w:rsidP="00093C70">
      <w:r>
        <w:t>Sau khi trích xuất được đường bao, ta rút ra các đặc trưng về hình thái được sử dụng để mô tả hạt phấn, bao gồm:</w:t>
      </w:r>
    </w:p>
    <w:p w14:paraId="052D44F2" w14:textId="29F659E7" w:rsidR="00E45C48" w:rsidRDefault="00E45C48" w:rsidP="00093C70">
      <w:pPr>
        <w:pStyle w:val="ListParagraph"/>
        <w:numPr>
          <w:ilvl w:val="0"/>
          <w:numId w:val="3"/>
        </w:numPr>
      </w:pPr>
      <w:r>
        <w:t>Diện tích (Area): tổng số điểm ảnh trong vùng phân đoạn của hạt phấn.</w:t>
      </w:r>
    </w:p>
    <w:p w14:paraId="34BAB548" w14:textId="0C73FFCC" w:rsidR="00E45C48" w:rsidRDefault="00E45C48" w:rsidP="00093C70">
      <w:pPr>
        <w:pStyle w:val="ListParagraph"/>
        <w:numPr>
          <w:ilvl w:val="0"/>
          <w:numId w:val="3"/>
        </w:numPr>
      </w:pPr>
      <w:r>
        <w:t>Chu vi (Perimeter): số điểm ảnh biên của hạt phấn.</w:t>
      </w:r>
    </w:p>
    <w:p w14:paraId="79C95BED" w14:textId="77A8FA8E" w:rsidR="00E45C48" w:rsidRDefault="00E45C48" w:rsidP="00093C70">
      <w:pPr>
        <w:pStyle w:val="ListParagraph"/>
        <w:numPr>
          <w:ilvl w:val="0"/>
          <w:numId w:val="3"/>
        </w:numPr>
      </w:pPr>
      <w:r>
        <w:t xml:space="preserve">Hình dạng (Shape): độ tròn của hạt phấn, được tính bằng </w:t>
      </w:r>
      <w:proofErr w:type="spellStart"/>
      <w:r>
        <w:t>tỷ</w:t>
      </w:r>
      <w:proofErr w:type="spellEnd"/>
      <w:r>
        <w:t xml:space="preserve"> lệ diện tích trên bình phương chu vi.</w:t>
      </w:r>
    </w:p>
    <w:p w14:paraId="3CD88BF5" w14:textId="431F0293" w:rsidR="00E45C48" w:rsidRDefault="00E45C48" w:rsidP="00093C70">
      <w:pPr>
        <w:pStyle w:val="ListParagraph"/>
        <w:numPr>
          <w:ilvl w:val="0"/>
          <w:numId w:val="3"/>
        </w:numPr>
      </w:pPr>
      <w:r>
        <w:t xml:space="preserve">Độ lệch tâm (Eccentricity): đo độ méo mó, kéo dài của hạt phấn dựa trên </w:t>
      </w:r>
      <w:proofErr w:type="spellStart"/>
      <w:r>
        <w:t>tỷ</w:t>
      </w:r>
      <w:proofErr w:type="spellEnd"/>
      <w:r>
        <w:t xml:space="preserve"> lệ khoảng cách từ tâm đến các điểm xa nhất và gần nhất.</w:t>
      </w:r>
    </w:p>
    <w:p w14:paraId="5A7E0F64" w14:textId="6A24C060" w:rsidR="00E45C48" w:rsidRDefault="00E45C48" w:rsidP="00093C70">
      <w:pPr>
        <w:pStyle w:val="ListParagraph"/>
        <w:numPr>
          <w:ilvl w:val="0"/>
          <w:numId w:val="3"/>
        </w:numPr>
      </w:pPr>
      <w:r>
        <w:t xml:space="preserve">Độ đầy (Fullness): </w:t>
      </w:r>
      <w:proofErr w:type="spellStart"/>
      <w:r>
        <w:t>tỷ</w:t>
      </w:r>
      <w:proofErr w:type="spellEnd"/>
      <w:r>
        <w:t xml:space="preserve"> lệ diện tích hạt phấn so với hình chữ nhật bao quanh nó.</w:t>
      </w:r>
    </w:p>
    <w:p w14:paraId="312163EB" w14:textId="77777777" w:rsidR="00E45C48" w:rsidRDefault="00E45C48" w:rsidP="00E45C48">
      <w:r>
        <w:lastRenderedPageBreak/>
        <w:t>Các đặc trưng này được tính trên cả vùng phân đoạn toàn bộ lẫn riêng vùng biên và vùng trong của hạt phấn. Chúng mô tả các đặc điểm hình dạng, kích thước cơ bản của hạt phấn.</w:t>
      </w:r>
    </w:p>
    <w:p w14:paraId="6902FA1F" w14:textId="6952EFDC" w:rsidR="00E45C48" w:rsidRDefault="00E45C48" w:rsidP="00E45610">
      <w:pPr>
        <w:pStyle w:val="Heading4"/>
      </w:pPr>
      <w:r>
        <w:t xml:space="preserve"> Đặc trưng về thống kê</w:t>
      </w:r>
    </w:p>
    <w:p w14:paraId="3242699A" w14:textId="77777777" w:rsidR="00E45C48" w:rsidRDefault="00E45C48" w:rsidP="00E45C48">
      <w:r>
        <w:t>Các đặc trưng thống kê (statistical descriptors) được sử dụng để mô tả cường độ các điểm ảnh của hạt phấn, bao gồm:</w:t>
      </w:r>
    </w:p>
    <w:p w14:paraId="221DAE89" w14:textId="339ADE05" w:rsidR="00E45C48" w:rsidRDefault="00E45C48" w:rsidP="00E45C48">
      <w:r>
        <w:t>1.</w:t>
      </w:r>
      <w:r>
        <w:tab/>
        <w:t>Đặc trưng thống kê bậ</w:t>
      </w:r>
      <w:r w:rsidR="00093C70">
        <w:t xml:space="preserve">c 1: </w:t>
      </w:r>
      <w:r>
        <w:t>Tính trên phân bố histogram của ảnh gồm các thông số: trung bình, phương sai, độ lệch, lượng giá trị nằm trong các phân vị thống kê (quartiles), giá trị nhỏ nhất, lớn nhất, biên độ, entropy, độ lệch, độ nhọn.</w:t>
      </w:r>
    </w:p>
    <w:p w14:paraId="6327A78E" w14:textId="7FB386E1" w:rsidR="00E45C48" w:rsidRDefault="00E45C48" w:rsidP="00E45C48">
      <w:r>
        <w:t>2.</w:t>
      </w:r>
      <w:r>
        <w:tab/>
        <w:t>Đặc trưng thống kê bậ</w:t>
      </w:r>
      <w:r w:rsidR="00093C70">
        <w:t xml:space="preserve">c 2: </w:t>
      </w:r>
      <w:r>
        <w:t>Tính trên ma trận đồng xuất hiện của các cặp giá trị mức xám láng giềng gồm các thông số: năng lượng, phương sai, độ tương phản, tương quan, tự</w:t>
      </w:r>
      <w:r w:rsidR="00093C70">
        <w:t xml:space="preserve"> tương quan, entropy. </w:t>
      </w:r>
      <w:r>
        <w:t>Tính ở các hướng khác nhau 0, 45, 90, 135 độ.</w:t>
      </w:r>
      <w:r w:rsidR="00093C70">
        <w:t xml:space="preserve"> </w:t>
      </w:r>
      <w:r>
        <w:t>Những đặc trưng này mô tả phân bố cường độ sáng của các điểm ảnh trong ảnh, thể hiện cấu trúc vân của hạt phấn. Chúng được tính riêng cho vùng biên và vùng trong.</w:t>
      </w:r>
      <w:r w:rsidR="00093C70">
        <w:t xml:space="preserve"> </w:t>
      </w:r>
      <w:r>
        <w:t>Như vậy, phần này trình bày chi tiết các đặc trưng thống kê để mô tả cấu trúc vân của hạt phấn.</w:t>
      </w:r>
    </w:p>
    <w:p w14:paraId="0353DE0A" w14:textId="4B9AC79E" w:rsidR="00E45C48" w:rsidRDefault="00E45C48" w:rsidP="00E45610">
      <w:pPr>
        <w:pStyle w:val="Heading4"/>
      </w:pPr>
      <w:r>
        <w:t>Đặc trưng về cấu trúc viền</w:t>
      </w:r>
    </w:p>
    <w:p w14:paraId="4379C4E1" w14:textId="77777777" w:rsidR="00E45C48" w:rsidRDefault="00E45C48" w:rsidP="00E45C48">
      <w:r>
        <w:t>Đặc trưng cấu trúc viền (contour profile descriptor) do các tác giả đề xuất để mô tả cấu trúc bề mặt của viền hạt phấn. Cụ thể:</w:t>
      </w:r>
    </w:p>
    <w:p w14:paraId="3182BBC4" w14:textId="496465D5" w:rsidR="00E45C48" w:rsidRDefault="00E45C48" w:rsidP="0058314A">
      <w:pPr>
        <w:pStyle w:val="ListParagraph"/>
        <w:numPr>
          <w:ilvl w:val="0"/>
          <w:numId w:val="3"/>
        </w:numPr>
      </w:pPr>
      <w:r>
        <w:t xml:space="preserve">Chuyển </w:t>
      </w:r>
      <w:proofErr w:type="spellStart"/>
      <w:r>
        <w:t>tọa</w:t>
      </w:r>
      <w:proofErr w:type="spellEnd"/>
      <w:r>
        <w:t xml:space="preserve"> độ ảnh từ Descartes sang cực tâm khối lượng, sau đó lọc trung bình để giảm nhiễu.</w:t>
      </w:r>
    </w:p>
    <w:p w14:paraId="7F6A1861" w14:textId="0F79191D" w:rsidR="00E45C48" w:rsidRDefault="00E45C48" w:rsidP="0058314A">
      <w:pPr>
        <w:pStyle w:val="ListParagraph"/>
        <w:numPr>
          <w:ilvl w:val="0"/>
          <w:numId w:val="3"/>
        </w:numPr>
      </w:pPr>
      <w:r>
        <w:t xml:space="preserve">Sử dụng thuật toán snake để tìm đường bao dọc theo góc trong hệ </w:t>
      </w:r>
      <w:proofErr w:type="spellStart"/>
      <w:r>
        <w:t>tọa</w:t>
      </w:r>
      <w:proofErr w:type="spellEnd"/>
      <w:r>
        <w:t xml:space="preserve"> độ cực.</w:t>
      </w:r>
    </w:p>
    <w:p w14:paraId="24363AB3" w14:textId="2A1CFF59" w:rsidR="00E45C48" w:rsidRDefault="00E45C48" w:rsidP="0058314A">
      <w:pPr>
        <w:pStyle w:val="ListParagraph"/>
        <w:numPr>
          <w:ilvl w:val="0"/>
          <w:numId w:val="3"/>
        </w:numPr>
      </w:pPr>
      <w:r>
        <w:t>Trích xuất đồ thị cường độ dọc theo đường bao và tính phương sai của nó.</w:t>
      </w:r>
    </w:p>
    <w:p w14:paraId="4F76A970" w14:textId="0371E288" w:rsidR="00E45C48" w:rsidRDefault="00E45C48" w:rsidP="0058314A">
      <w:pPr>
        <w:pStyle w:val="ListParagraph"/>
        <w:numPr>
          <w:ilvl w:val="0"/>
          <w:numId w:val="3"/>
        </w:numPr>
      </w:pPr>
      <w:r>
        <w:t>Phương sai càng lớn cho thấy viền càng gồ ghề, nhấp nhô.</w:t>
      </w:r>
    </w:p>
    <w:p w14:paraId="164F014F" w14:textId="77777777" w:rsidR="00E45C48" w:rsidRDefault="00E45C48" w:rsidP="0058314A">
      <w:pPr>
        <w:pStyle w:val="ListParagraph"/>
        <w:numPr>
          <w:ilvl w:val="0"/>
          <w:numId w:val="3"/>
        </w:numPr>
      </w:pPr>
      <w:r>
        <w:t>Điều này cho phép đánh giá độ gồ ghề của viền hạt phấn, liên quan tới cấu trúc bề mặt vỏ ngoài của hạt.</w:t>
      </w:r>
    </w:p>
    <w:p w14:paraId="6FF20272" w14:textId="77777777" w:rsidR="00E45C48" w:rsidRDefault="00E45C48" w:rsidP="00E45C48">
      <w:r>
        <w:t xml:space="preserve"> </w:t>
      </w:r>
    </w:p>
    <w:p w14:paraId="0F41B464" w14:textId="77777777" w:rsidR="000B0B05" w:rsidRDefault="008F41F0" w:rsidP="000B0B05">
      <w:pPr>
        <w:keepNext/>
        <w:jc w:val="center"/>
      </w:pPr>
      <w:r w:rsidRPr="00A938DC">
        <w:rPr>
          <w:rFonts w:eastAsia="Times New Roman"/>
          <w:noProof/>
          <w:sz w:val="28"/>
          <w:szCs w:val="28"/>
          <w:lang w:val="vi-VN" w:eastAsia="vi-VN"/>
        </w:rPr>
        <w:lastRenderedPageBreak/>
        <w:drawing>
          <wp:inline distT="0" distB="0" distL="0" distR="0" wp14:anchorId="4FF3A5AA" wp14:editId="5127402D">
            <wp:extent cx="5943600" cy="3723640"/>
            <wp:effectExtent l="0" t="0" r="0" b="0"/>
            <wp:docPr id="450617699" name="Picture 1" descr="A collage of images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17699" name="Picture 1" descr="A collage of images of a cell&#10;&#10;Description automatically generated"/>
                    <pic:cNvPicPr/>
                  </pic:nvPicPr>
                  <pic:blipFill>
                    <a:blip r:embed="rId17"/>
                    <a:stretch>
                      <a:fillRect/>
                    </a:stretch>
                  </pic:blipFill>
                  <pic:spPr>
                    <a:xfrm>
                      <a:off x="0" y="0"/>
                      <a:ext cx="5943600" cy="3723640"/>
                    </a:xfrm>
                    <a:prstGeom prst="rect">
                      <a:avLst/>
                    </a:prstGeom>
                  </pic:spPr>
                </pic:pic>
              </a:graphicData>
            </a:graphic>
          </wp:inline>
        </w:drawing>
      </w:r>
    </w:p>
    <w:p w14:paraId="1365FBD1" w14:textId="48EA1610" w:rsidR="008F41F0" w:rsidRDefault="000B0B05" w:rsidP="000B0B05">
      <w:pPr>
        <w:pStyle w:val="Caption"/>
      </w:pPr>
      <w:bookmarkStart w:id="374" w:name="_Toc158791163"/>
      <w:bookmarkStart w:id="375" w:name="_Toc158991058"/>
      <w:r>
        <w:t xml:space="preserve">Hình </w:t>
      </w:r>
      <w:fldSimple w:instr=" STYLEREF 1 \s ">
        <w:r w:rsidR="0004398F">
          <w:rPr>
            <w:noProof/>
          </w:rPr>
          <w:t>2</w:t>
        </w:r>
      </w:fldSimple>
      <w:r w:rsidR="0004398F">
        <w:noBreakHyphen/>
      </w:r>
      <w:fldSimple w:instr=" SEQ Hình \* ARABIC \s 1 ">
        <w:r w:rsidR="0004398F">
          <w:rPr>
            <w:noProof/>
          </w:rPr>
          <w:t>5</w:t>
        </w:r>
      </w:fldSimple>
      <w:r>
        <w:t xml:space="preserve"> </w:t>
      </w:r>
      <w:r w:rsidRPr="00610B8C">
        <w:t>Ví dụ về trích xuất cấu trúc viền</w:t>
      </w:r>
      <w:bookmarkEnd w:id="374"/>
      <w:bookmarkEnd w:id="375"/>
    </w:p>
    <w:p w14:paraId="7A20D88E" w14:textId="77777777" w:rsidR="00E45C48" w:rsidRDefault="00E45C48" w:rsidP="00E45C48">
      <w:r>
        <w:t>Như vậy, đây là một đặc trưng mới đề xuất bởi các tác giả để bổ sung thông tin về cấu trúc bề mặt viền của hạt phấn.</w:t>
      </w:r>
    </w:p>
    <w:p w14:paraId="5920B107" w14:textId="77777777" w:rsidR="00E45C48" w:rsidRDefault="00E45C48" w:rsidP="00E45C48"/>
    <w:p w14:paraId="563433AE" w14:textId="4FDFDBFB" w:rsidR="00E45C48" w:rsidRDefault="00E45C48" w:rsidP="00E45610">
      <w:pPr>
        <w:pStyle w:val="Heading4"/>
      </w:pPr>
      <w:r>
        <w:t>LBP (Local Binary Patterns)</w:t>
      </w:r>
    </w:p>
    <w:p w14:paraId="2BAF87C2" w14:textId="77777777" w:rsidR="00E45C48" w:rsidRDefault="00E45C48" w:rsidP="00E45C48">
      <w:r>
        <w:t>Đặc trưng Local Binary Patterns (LBP) được sử dụng để mô tả cấu trúc vân cục bộ của hạt phấn. Cụ thể:</w:t>
      </w:r>
    </w:p>
    <w:p w14:paraId="07F7E663" w14:textId="77777777" w:rsidR="00E45C48" w:rsidRDefault="00E45C48" w:rsidP="00E45C48">
      <w:r>
        <w:t>•</w:t>
      </w:r>
      <w:r>
        <w:tab/>
        <w:t>LBP sử dụng mặt nạ 3x3 xung quanh mỗi điểm ảnh để so sánh cường độ với điểm ảnh trung tâm.</w:t>
      </w:r>
    </w:p>
    <w:p w14:paraId="4C4E0D53" w14:textId="77777777" w:rsidR="00E45C48" w:rsidRDefault="00E45C48" w:rsidP="00E45C48">
      <w:r>
        <w:t>•</w:t>
      </w:r>
      <w:r>
        <w:tab/>
        <w:t>Các điểm xung quanh nhỏ hơn được gán 0, lớn hơn được gán 1 tạo thành mã LBP.</w:t>
      </w:r>
    </w:p>
    <w:p w14:paraId="69620D2E" w14:textId="77777777" w:rsidR="00E45C48" w:rsidRDefault="00E45C48" w:rsidP="00E45C48">
      <w:r>
        <w:t>•</w:t>
      </w:r>
      <w:r>
        <w:tab/>
        <w:t>Toàn bộ ảnh được mã hóa bằng LBP. Sau đó thống kê histogram của các mã LBP.</w:t>
      </w:r>
    </w:p>
    <w:p w14:paraId="71A08A5B" w14:textId="77777777" w:rsidR="00E45C48" w:rsidRDefault="00E45C48" w:rsidP="00E45C48">
      <w:r>
        <w:t>•</w:t>
      </w:r>
      <w:r>
        <w:tab/>
        <w:t>Trích 4 đặc trưng (trung bình, phương sai, độ lệch, độ nhọn) từ histogram LBP.</w:t>
      </w:r>
    </w:p>
    <w:p w14:paraId="36E8AD6F" w14:textId="77777777" w:rsidR="00E45C48" w:rsidRDefault="00E45C48" w:rsidP="00E45C48">
      <w:r>
        <w:t>Ưu điểm của LBP:</w:t>
      </w:r>
    </w:p>
    <w:p w14:paraId="17525637" w14:textId="77777777" w:rsidR="00E45C48" w:rsidRDefault="00E45C48" w:rsidP="00E45C48">
      <w:r>
        <w:t>•</w:t>
      </w:r>
      <w:r>
        <w:tab/>
        <w:t>Đơn giản, hiệu quả tính toán</w:t>
      </w:r>
    </w:p>
    <w:p w14:paraId="4CC23C1E" w14:textId="77777777" w:rsidR="00E45C48" w:rsidRDefault="00E45C48" w:rsidP="00E45C48">
      <w:r>
        <w:t>•</w:t>
      </w:r>
      <w:r>
        <w:tab/>
        <w:t>Mô tả tốt cấu trúc vân nổi bật</w:t>
      </w:r>
    </w:p>
    <w:p w14:paraId="52893752" w14:textId="77777777" w:rsidR="00E45C48" w:rsidRDefault="00E45C48" w:rsidP="00E45C48">
      <w:r>
        <w:t>Nhược điểm:</w:t>
      </w:r>
    </w:p>
    <w:p w14:paraId="751C1842" w14:textId="77777777" w:rsidR="00E45C48" w:rsidRDefault="00E45C48" w:rsidP="00E45C48">
      <w:r>
        <w:t>•</w:t>
      </w:r>
      <w:r>
        <w:tab/>
        <w:t>Kích thước vùng xét cố định</w:t>
      </w:r>
    </w:p>
    <w:p w14:paraId="51DB8327" w14:textId="77777777" w:rsidR="00E45C48" w:rsidRDefault="00E45C48" w:rsidP="00E45C48">
      <w:r>
        <w:t>•</w:t>
      </w:r>
      <w:r>
        <w:tab/>
        <w:t>Dễ bị nhiễu do số chiều histogram lớn</w:t>
      </w:r>
    </w:p>
    <w:p w14:paraId="6D434DA6" w14:textId="77777777" w:rsidR="00E45C48" w:rsidRDefault="00E45C48" w:rsidP="00E45C48">
      <w:r>
        <w:lastRenderedPageBreak/>
        <w:t>Như vậy, LBP là phương pháp mô tả cấu trúc vân cục bộ hiệu quả, được áp dụng để mô tả vân của hạt phấn.</w:t>
      </w:r>
    </w:p>
    <w:p w14:paraId="0123B022" w14:textId="01566A4A" w:rsidR="00E45C48" w:rsidRDefault="00E45C48" w:rsidP="00E45610">
      <w:pPr>
        <w:pStyle w:val="Heading4"/>
      </w:pPr>
      <w:r>
        <w:t>Các phép biến đổi trên miền tần số</w:t>
      </w:r>
    </w:p>
    <w:p w14:paraId="5128B109" w14:textId="77777777" w:rsidR="00E45C48" w:rsidRDefault="00E45C48" w:rsidP="00E45C48">
      <w:r>
        <w:t>Bài nghiên cứu đã sử dụng các phép biến đổi trên miền tần số sau để trích xuất đặc trưng cho hạt phấn:</w:t>
      </w:r>
    </w:p>
    <w:p w14:paraId="211C9850" w14:textId="77777777" w:rsidR="00E45C48" w:rsidRDefault="00E45C48" w:rsidP="00E45C48">
      <w:r>
        <w:t>Biến đổi Fourier:</w:t>
      </w:r>
    </w:p>
    <w:p w14:paraId="610C0589" w14:textId="77777777" w:rsidR="00E45C48" w:rsidRDefault="00E45C48" w:rsidP="00E45C48">
      <w:r>
        <w:t>•</w:t>
      </w:r>
      <w:r>
        <w:tab/>
        <w:t>Phân tích tín hiệu thành các thành phần tần số.</w:t>
      </w:r>
    </w:p>
    <w:p w14:paraId="253D35C2" w14:textId="77777777" w:rsidR="00E45C48" w:rsidRDefault="00E45C48" w:rsidP="00E45C48">
      <w:r>
        <w:t>•</w:t>
      </w:r>
      <w:r>
        <w:tab/>
        <w:t>Chia đều thành 4 dải tần theo thang bậc nhị.</w:t>
      </w:r>
    </w:p>
    <w:p w14:paraId="384416EA" w14:textId="77777777" w:rsidR="00E45C48" w:rsidRDefault="00E45C48" w:rsidP="00E45C48">
      <w:r>
        <w:t>•</w:t>
      </w:r>
      <w:r>
        <w:tab/>
        <w:t>Tính năng lượng trung bình trên mỗi dải tần.</w:t>
      </w:r>
    </w:p>
    <w:p w14:paraId="272FD4C5" w14:textId="77777777" w:rsidR="00E45C48" w:rsidRDefault="00E45C48" w:rsidP="00E45C48">
      <w:r>
        <w:t>Biến đổi Wavelet:</w:t>
      </w:r>
    </w:p>
    <w:p w14:paraId="71024129" w14:textId="77777777" w:rsidR="00E45C48" w:rsidRDefault="00E45C48" w:rsidP="00E45C48">
      <w:r>
        <w:t>•</w:t>
      </w:r>
      <w:r>
        <w:tab/>
        <w:t xml:space="preserve">Sử dụng wavelet </w:t>
      </w:r>
      <w:proofErr w:type="spellStart"/>
      <w:r>
        <w:t>Daubechies</w:t>
      </w:r>
      <w:proofErr w:type="spellEnd"/>
      <w:r>
        <w:t xml:space="preserve"> 5.</w:t>
      </w:r>
    </w:p>
    <w:p w14:paraId="7E8AB98D" w14:textId="77777777" w:rsidR="00E45C48" w:rsidRDefault="00E45C48" w:rsidP="00E45C48">
      <w:r>
        <w:t>•</w:t>
      </w:r>
      <w:r>
        <w:tab/>
        <w:t>Phân tách thành 4 mức theo thang bậc nhị.</w:t>
      </w:r>
    </w:p>
    <w:p w14:paraId="2AFD5993" w14:textId="77777777" w:rsidR="00E45C48" w:rsidRDefault="00E45C48" w:rsidP="00E45C48">
      <w:r>
        <w:t>•</w:t>
      </w:r>
      <w:r>
        <w:tab/>
        <w:t>Tính năng lượng trung bình trên mỗi mức.</w:t>
      </w:r>
    </w:p>
    <w:p w14:paraId="54621FE9" w14:textId="77777777" w:rsidR="00E45C48" w:rsidRDefault="00E45C48" w:rsidP="00E45C48">
      <w:r>
        <w:t>Bộ lọc Gabor log-polar:</w:t>
      </w:r>
    </w:p>
    <w:p w14:paraId="536F20BC" w14:textId="77777777" w:rsidR="00E45C48" w:rsidRDefault="00E45C48" w:rsidP="00E45C48">
      <w:r>
        <w:t>•</w:t>
      </w:r>
      <w:r>
        <w:tab/>
        <w:t>Sử dụng bộ lọc Gabor trên miền log-polar thay vì Descartes.</w:t>
      </w:r>
    </w:p>
    <w:p w14:paraId="6947A622" w14:textId="77777777" w:rsidR="00E45C48" w:rsidRDefault="00E45C48" w:rsidP="00E45C48">
      <w:r>
        <w:t>•</w:t>
      </w:r>
      <w:r>
        <w:tab/>
        <w:t>4 mức tần số và 6 hướng.</w:t>
      </w:r>
    </w:p>
    <w:p w14:paraId="7CBD5E62" w14:textId="77777777" w:rsidR="00E45C48" w:rsidRDefault="00E45C48" w:rsidP="00E45C48">
      <w:r>
        <w:t>•</w:t>
      </w:r>
      <w:r>
        <w:tab/>
        <w:t>Tính năng lượng mỗi mức và hướng rồi tổng hợp.</w:t>
      </w:r>
    </w:p>
    <w:p w14:paraId="07DAD55C" w14:textId="77777777" w:rsidR="00E45C48" w:rsidRDefault="00E45C48" w:rsidP="00E45C48">
      <w:r>
        <w:t>Sau đó, các đặc trưng thống kê (trung bình, phương sai, v.v.) được tính trên mỗi dải tần thu được để mô tả vân của hạt tạo nên số lượng tham số vô cùng lớn để có thể đánh giá và nhận xét. Các phép biến đổi này giúp phân tích thành phần tần số của hạt phấn ở các dải tần số khác nhau để trích chọn các đặc trưng khác nhau</w:t>
      </w:r>
    </w:p>
    <w:p w14:paraId="39AACBC6" w14:textId="77777777" w:rsidR="00337178" w:rsidRDefault="00337178" w:rsidP="00337178">
      <w:pPr>
        <w:pStyle w:val="Heading4"/>
      </w:pPr>
      <w:r>
        <w:t>Chọn các đặc trưng tiêu biểu nhất</w:t>
      </w:r>
    </w:p>
    <w:p w14:paraId="68584AC3" w14:textId="77777777" w:rsidR="00337178" w:rsidRDefault="00337178" w:rsidP="00337178">
      <w:r>
        <w:t>Sau khi trích xuất hàng nghìn đặc trưng từ các phương pháp khác nhau (hình thái, thống kê, vân, không gian-tần số, v.v.), các tác giả nhận thấy việc sử dụng trực tiếp tất cả các đặc trưng đó để huấn luyện máy học phân loại sẽ gặp 2 vấn đề:</w:t>
      </w:r>
    </w:p>
    <w:p w14:paraId="1E3900E5" w14:textId="77777777" w:rsidR="00337178" w:rsidRDefault="00337178" w:rsidP="00337178">
      <w:r>
        <w:t>•</w:t>
      </w:r>
      <w:r>
        <w:tab/>
        <w:t>Tốn kém tính toán do số chiều rất lớn.</w:t>
      </w:r>
    </w:p>
    <w:p w14:paraId="0BE413CE" w14:textId="77777777" w:rsidR="00337178" w:rsidRDefault="00337178" w:rsidP="00337178">
      <w:r>
        <w:t>•</w:t>
      </w:r>
      <w:r>
        <w:tab/>
        <w:t>Hiệu suất phân loại có thể bị giảm do có nhiều đặc trưng dư thừa, không mang nhiều thông tin phân biệt.</w:t>
      </w:r>
    </w:p>
    <w:p w14:paraId="47D88BAB" w14:textId="77777777" w:rsidR="00337178" w:rsidRDefault="00337178" w:rsidP="00337178">
      <w:r>
        <w:t>Do đó, các tác giả áp dụng kỹ thuật phân tích phân biệt để loại bỏ các đặc trưng không cần thiết, giảm chiều dữ liệu xuống còn số lượng tối ưu.</w:t>
      </w:r>
    </w:p>
    <w:p w14:paraId="5973040C" w14:textId="79ACF273" w:rsidR="00337178" w:rsidRDefault="00337178" w:rsidP="00337178">
      <w:r>
        <w:t xml:space="preserve">Thuật toán </w:t>
      </w:r>
      <w:r w:rsidR="0055574D">
        <w:t>Sequential Forward Feature Selection</w:t>
      </w:r>
      <w:r w:rsidR="00572621">
        <w:t xml:space="preserve"> </w:t>
      </w:r>
      <w:r w:rsidR="0055574D">
        <w:t>(</w:t>
      </w:r>
      <w:r>
        <w:t>SFFS</w:t>
      </w:r>
      <w:r w:rsidR="0055574D">
        <w:t>)</w:t>
      </w:r>
      <w:r>
        <w:t xml:space="preserve"> được dùng để xếp thứ tự các đặc trưng dựa trên khả năng phân biệt các lớp phấn hoa tốt nhất. Thuật toán sẽ lần lượt thêm vào hoặc loại bỏ các đặc trưng khỏi tập huấn luyện để tìm ra tập con tối ưu.</w:t>
      </w:r>
    </w:p>
    <w:p w14:paraId="2C6F33E6" w14:textId="3CE4ABE0" w:rsidR="00337178" w:rsidRDefault="00337178" w:rsidP="00337178">
      <w:r>
        <w:t xml:space="preserve">Các tác giả cũng loại bỏ các đặc trưng dư thừa bằng cách xét độ tương quan giữa chúng. Những đặc trưng có độ tương quan trên 98% được coi là mang cùng thông tin nên chỉ giữ lại 1. Điều này giúp cho phép biến đổi </w:t>
      </w:r>
      <w:proofErr w:type="spellStart"/>
      <w:r>
        <w:t>fourier</w:t>
      </w:r>
      <w:proofErr w:type="spellEnd"/>
      <w:r>
        <w:t xml:space="preserve"> giảm từ 964 đặc trưng xuống 224, biến đổi wavelet giảm từ 964 xuống 143.</w:t>
      </w:r>
    </w:p>
    <w:p w14:paraId="5E1A6B1C" w14:textId="4126DBD7" w:rsidR="005370B6" w:rsidRDefault="00337178" w:rsidP="00337178">
      <w:r>
        <w:lastRenderedPageBreak/>
        <w:t>Sau cùng, phương pháp LDA được áp dụng để biến đổi không gian đặc trưng ban đầu thành không gian mới ít chiều hơn nhưng vẫn đảm bảo tối đa khả năng phân lớp.</w:t>
      </w:r>
    </w:p>
    <w:p w14:paraId="6D630B72" w14:textId="250705C2" w:rsidR="005F63D7" w:rsidRDefault="007B5964" w:rsidP="003E1285">
      <w:pPr>
        <w:pStyle w:val="Heading2"/>
      </w:pPr>
      <w:r>
        <w:t>Thực nghiệm</w:t>
      </w:r>
      <w:r w:rsidR="003358BE">
        <w:t xml:space="preserve"> và </w:t>
      </w:r>
      <w:r>
        <w:t>kết quả</w:t>
      </w:r>
    </w:p>
    <w:p w14:paraId="5B39A739" w14:textId="76FD0E78" w:rsidR="007926EA" w:rsidRDefault="007926EA" w:rsidP="007926EA">
      <w:r w:rsidRPr="007926EA">
        <w:t>Để đánh giá các mô hình,</w:t>
      </w:r>
      <w:r w:rsidR="008A4367">
        <w:t xml:space="preserve"> </w:t>
      </w:r>
      <w:r w:rsidR="002A21AB">
        <w:t>lần</w:t>
      </w:r>
      <w:r w:rsidRPr="007926EA">
        <w:t xml:space="preserve"> lượt dùng từng mẫu làm tập kiểm tra và các mẫu còn lại làm tập huấn luyện.</w:t>
      </w:r>
      <w:r w:rsidR="008A4367">
        <w:t xml:space="preserve">15 loại phấn hoa được sử dụng với </w:t>
      </w:r>
      <w:r w:rsidRPr="007926EA">
        <w:t>3 phân loại  được sử dụng là Fisher, SVM và Random Forest</w:t>
      </w:r>
      <w:r>
        <w:t xml:space="preserve"> thu được kết quả:</w:t>
      </w:r>
    </w:p>
    <w:p w14:paraId="79059678" w14:textId="7B524587" w:rsidR="00CA7E55" w:rsidRDefault="00CA7E55" w:rsidP="00CA7E55">
      <w:r>
        <w:t>•</w:t>
      </w:r>
      <w:r>
        <w:tab/>
        <w:t>Đánh giá từng nhóm đặc trưng riêng lẻ, kết hợp cả hình bao và bên trong cho kết quả với độ chính xác khoảng 78%</w:t>
      </w:r>
      <w:r w:rsidR="0061593E">
        <w:t>.</w:t>
      </w:r>
    </w:p>
    <w:p w14:paraId="666A65CA" w14:textId="77777777" w:rsidR="00CA7E55" w:rsidRDefault="00CA7E55" w:rsidP="00CA7E55">
      <w:r>
        <w:t>•</w:t>
      </w:r>
      <w:r>
        <w:tab/>
        <w:t>Kết hợp đặc trưng hình thái, thống kê với không gian-tần số (đặc biệt Gabor) cộng với giảm chiều bằng LDA cải thiện độ chính xác đến đạt 99,4% với tổ hợp tốt nhất.</w:t>
      </w:r>
    </w:p>
    <w:p w14:paraId="08E8DD5D" w14:textId="1BB0DF2F" w:rsidR="00CA7E55" w:rsidRDefault="00CA7E55" w:rsidP="00CA7E55">
      <w:r>
        <w:t>•</w:t>
      </w:r>
      <w:r>
        <w:tab/>
        <w:t>Không có sự khác biệt rõ rệt về hiệu suất giữa các phân loại vi Fisher, SVM và Random Forest.</w:t>
      </w:r>
    </w:p>
    <w:p w14:paraId="6355A8E6" w14:textId="16BD20E8" w:rsidR="00CA7E55" w:rsidRPr="007926EA" w:rsidRDefault="007B5964" w:rsidP="002A21AB">
      <w:pPr>
        <w:pStyle w:val="Heading2"/>
      </w:pPr>
      <w:r>
        <w:t>Kết luận</w:t>
      </w:r>
    </w:p>
    <w:p w14:paraId="35E1BE0B" w14:textId="77777777" w:rsidR="00390C37" w:rsidRPr="00EB46F8" w:rsidRDefault="00390C37" w:rsidP="00390C37">
      <w:pPr>
        <w:rPr>
          <w:rFonts w:eastAsia="Times New Roman"/>
        </w:rPr>
      </w:pPr>
      <w:r w:rsidRPr="00EB46F8">
        <w:rPr>
          <w:rFonts w:eastAsia="Times New Roman"/>
        </w:rPr>
        <w:t>Ưu điểm:</w:t>
      </w:r>
    </w:p>
    <w:p w14:paraId="5116E5AC" w14:textId="7F6F9C2C" w:rsidR="00390C37" w:rsidRPr="00EB46F8" w:rsidRDefault="00390C37" w:rsidP="00E44E21">
      <w:pPr>
        <w:pStyle w:val="ListParagraph"/>
        <w:numPr>
          <w:ilvl w:val="0"/>
          <w:numId w:val="14"/>
        </w:numPr>
        <w:spacing w:before="0" w:line="240" w:lineRule="auto"/>
        <w:jc w:val="left"/>
        <w:rPr>
          <w:rFonts w:eastAsia="Times New Roman"/>
        </w:rPr>
      </w:pPr>
      <w:r w:rsidRPr="00EB46F8">
        <w:rPr>
          <w:rFonts w:eastAsia="Times New Roman"/>
        </w:rPr>
        <w:t>Số lượng các đặc trưng đưa ra là rất lớn, có thể vận dụng và đưa vào nhiều bài toán khác nhau.</w:t>
      </w:r>
    </w:p>
    <w:p w14:paraId="7675C76E" w14:textId="081885BC" w:rsidR="00390C37" w:rsidRPr="00EB46F8" w:rsidRDefault="00390C37" w:rsidP="00E44E21">
      <w:pPr>
        <w:pStyle w:val="ListParagraph"/>
        <w:numPr>
          <w:ilvl w:val="0"/>
          <w:numId w:val="14"/>
        </w:numPr>
        <w:spacing w:before="0" w:line="240" w:lineRule="auto"/>
        <w:jc w:val="left"/>
        <w:rPr>
          <w:rFonts w:eastAsia="Times New Roman"/>
        </w:rPr>
      </w:pPr>
      <w:r w:rsidRPr="00EB46F8">
        <w:rPr>
          <w:rFonts w:eastAsia="Times New Roman"/>
        </w:rPr>
        <w:t>Độ chính xác cao</w:t>
      </w:r>
      <w:r w:rsidR="00742EF5">
        <w:rPr>
          <w:rFonts w:eastAsia="Times New Roman"/>
        </w:rPr>
        <w:t>.</w:t>
      </w:r>
    </w:p>
    <w:p w14:paraId="1F70BFE6" w14:textId="77777777" w:rsidR="00390C37" w:rsidRPr="00EB46F8" w:rsidRDefault="00390C37" w:rsidP="00390C37">
      <w:pPr>
        <w:rPr>
          <w:rFonts w:eastAsia="Times New Roman"/>
        </w:rPr>
      </w:pPr>
      <w:r w:rsidRPr="00EB46F8">
        <w:rPr>
          <w:rFonts w:eastAsia="Times New Roman"/>
        </w:rPr>
        <w:t>Nhược điểm</w:t>
      </w:r>
    </w:p>
    <w:p w14:paraId="437E94A0" w14:textId="77777777" w:rsidR="00390C37" w:rsidRPr="00EB46F8" w:rsidRDefault="00390C37" w:rsidP="00390C37">
      <w:pPr>
        <w:rPr>
          <w:rFonts w:eastAsia="Times New Roman"/>
        </w:rPr>
      </w:pPr>
      <w:r w:rsidRPr="00EB46F8">
        <w:rPr>
          <w:rFonts w:eastAsia="Times New Roman"/>
        </w:rPr>
        <w:t xml:space="preserve">     -Số lượng phép tính toán quá lớn.</w:t>
      </w:r>
    </w:p>
    <w:p w14:paraId="6A188F32" w14:textId="0EA584DB" w:rsidR="00390C37" w:rsidRPr="00EB46F8" w:rsidRDefault="00390C37" w:rsidP="00390C37">
      <w:pPr>
        <w:rPr>
          <w:rFonts w:eastAsia="Times New Roman"/>
        </w:rPr>
      </w:pPr>
      <w:r w:rsidRPr="00EB46F8">
        <w:rPr>
          <w:rFonts w:eastAsia="Times New Roman"/>
        </w:rPr>
        <w:t xml:space="preserve">     -Các đặc trưng được trích chọn có</w:t>
      </w:r>
      <w:r w:rsidR="00742EF5">
        <w:rPr>
          <w:rFonts w:eastAsia="Times New Roman"/>
        </w:rPr>
        <w:t xml:space="preserve"> thể</w:t>
      </w:r>
      <w:r w:rsidRPr="00EB46F8">
        <w:rPr>
          <w:rFonts w:eastAsia="Times New Roman"/>
        </w:rPr>
        <w:t xml:space="preserve"> hiệu quả với bài toán này, nhưng không hiệu quả với các bài toán khác.</w:t>
      </w:r>
    </w:p>
    <w:p w14:paraId="76918A81" w14:textId="651471FC" w:rsidR="003E1285" w:rsidRDefault="00390C37" w:rsidP="003E1285">
      <w:pPr>
        <w:rPr>
          <w:rFonts w:eastAsia="Times New Roman"/>
        </w:rPr>
      </w:pPr>
      <w:r w:rsidRPr="00EB46F8">
        <w:rPr>
          <w:rFonts w:eastAsia="Times New Roman"/>
        </w:rPr>
        <w:t xml:space="preserve">     - Các phương pháp sử dụng còn cổ điển, thủ công khá nhiều đặc biệt ở phần khoanh vùng các phấn hoa.</w:t>
      </w:r>
    </w:p>
    <w:p w14:paraId="5C65BE8A" w14:textId="245CAD8B" w:rsidR="0058314A" w:rsidRDefault="0058314A">
      <w:pPr>
        <w:rPr>
          <w:rFonts w:eastAsia="Times New Roman"/>
        </w:rPr>
      </w:pPr>
      <w:r>
        <w:rPr>
          <w:rFonts w:eastAsia="Times New Roman"/>
        </w:rPr>
        <w:br w:type="page"/>
      </w:r>
    </w:p>
    <w:p w14:paraId="127A755B" w14:textId="77777777" w:rsidR="0058314A" w:rsidRPr="00522ECE" w:rsidRDefault="0058314A" w:rsidP="003E1285">
      <w:pPr>
        <w:rPr>
          <w:rFonts w:eastAsia="Times New Roman"/>
        </w:rPr>
      </w:pPr>
    </w:p>
    <w:p w14:paraId="507606AF" w14:textId="0BBDCF65" w:rsidR="00F5640D" w:rsidRDefault="003D42D0" w:rsidP="00F5640D">
      <w:pPr>
        <w:pStyle w:val="Heading1"/>
      </w:pPr>
      <w:bookmarkStart w:id="376" w:name="_Toc158930593"/>
      <w:r>
        <w:t>C</w:t>
      </w:r>
      <w:r w:rsidR="003F7C70">
        <w:t>Ơ SỞ LÝ THUYẾT</w:t>
      </w:r>
      <w:bookmarkEnd w:id="376"/>
    </w:p>
    <w:p w14:paraId="2431CE5F" w14:textId="37255606" w:rsidR="00E07687" w:rsidRDefault="00E63568" w:rsidP="00B15A1B">
      <w:pPr>
        <w:pStyle w:val="Heading2"/>
      </w:pPr>
      <w:bookmarkStart w:id="377" w:name="_Toc158930594"/>
      <w:r>
        <w:t>Tổng quan về bài toán phân loại ảnh</w:t>
      </w:r>
      <w:bookmarkEnd w:id="377"/>
    </w:p>
    <w:p w14:paraId="4468A709" w14:textId="55DDC401" w:rsidR="00AB63D6" w:rsidRDefault="00AB63D6" w:rsidP="00AB63D6">
      <w:r>
        <w:t>Phân loại hình ảnh, hay còn được gọi là Nhận dạng hình ảnh, là một trong những nhiệm vụ quan trọng của thị giác máy tính, nơi thuật toán được sử dụng để xem xét và gán nhãn cho hình ảnh từ một tập danh mục đã được xác định và đào tạo trước. Ví dụ, trong một tập dữ liệu hình ảnh, mỗi hình ảnh có thể miêu tả một con mèo hoặc một con chó. Thuật toán phân loại sẽ "quan sát" toàn bộ dữ liệu và dựa trên hình dạng, màu sắc để tạo ra giả thuyết liên quan đến nội dung của ảnh. Kết quả là, từ tập dữ liệu ban đầu, các hình ảnh chó/mèo đã được tự động phân loại.</w:t>
      </w:r>
    </w:p>
    <w:p w14:paraId="1DB4A4AC" w14:textId="0AF5E508" w:rsidR="00AB63D6" w:rsidRDefault="00AB63D6" w:rsidP="00AB63D6">
      <w:r>
        <w:t>Các kỹ thuật phân loại ảnh bao gồm Học có giám sát và Học không giám sát</w:t>
      </w:r>
      <w:r w:rsidR="00FC3D18">
        <w:t>:</w:t>
      </w:r>
    </w:p>
    <w:p w14:paraId="5BBAFC5D" w14:textId="75D2B4DD" w:rsidR="00AB63D6" w:rsidRDefault="007E0F1A" w:rsidP="00E44E21">
      <w:pPr>
        <w:pStyle w:val="ListParagraph"/>
        <w:numPr>
          <w:ilvl w:val="0"/>
          <w:numId w:val="7"/>
        </w:numPr>
      </w:pPr>
      <w:r>
        <w:t>Học máy</w:t>
      </w:r>
      <w:r w:rsidR="00AB63D6">
        <w:t xml:space="preserve"> có giám </w:t>
      </w:r>
      <w:proofErr w:type="spellStart"/>
      <w:r w:rsidR="00AB63D6">
        <w:t>sát:Trong</w:t>
      </w:r>
      <w:proofErr w:type="spellEnd"/>
      <w:r w:rsidR="00AB63D6">
        <w:t xml:space="preserve"> học máy có giám sát, thuật toán được huấn luyện trên một tập hình ảnh đã được dán nhãn. Qua quá trình đào tạo, đặc điểm của ma trận hình ảnh được trích xuất để tạo ra dữ liệu quan trọng cho việc phân loại. Các phương pháp phân loại có giám sát bao gồm Support Vector Machines, Decision Trees, K Nearest Neighbors và mạng nơ-</w:t>
      </w:r>
      <w:proofErr w:type="spellStart"/>
      <w:r w:rsidR="00AB63D6">
        <w:t>ron</w:t>
      </w:r>
      <w:proofErr w:type="spellEnd"/>
      <w:r w:rsidR="00AB63D6">
        <w:t xml:space="preserve"> như </w:t>
      </w:r>
      <w:proofErr w:type="spellStart"/>
      <w:r w:rsidR="00AB63D6">
        <w:t>AlexNet</w:t>
      </w:r>
      <w:proofErr w:type="spellEnd"/>
      <w:r w:rsidR="00AB63D6">
        <w:t xml:space="preserve">, </w:t>
      </w:r>
      <w:proofErr w:type="spellStart"/>
      <w:r w:rsidR="00AB63D6">
        <w:t>ResNet</w:t>
      </w:r>
      <w:proofErr w:type="spellEnd"/>
      <w:r w:rsidR="00AB63D6">
        <w:t xml:space="preserve">, </w:t>
      </w:r>
      <w:proofErr w:type="spellStart"/>
      <w:r w:rsidR="00AB63D6">
        <w:t>DenseNet</w:t>
      </w:r>
      <w:proofErr w:type="spellEnd"/>
      <w:r w:rsidR="00AB63D6">
        <w:t xml:space="preserve"> và Inception.</w:t>
      </w:r>
    </w:p>
    <w:p w14:paraId="043B8F03" w14:textId="55C1ADA9" w:rsidR="00AB63D6" w:rsidRDefault="007E0F1A" w:rsidP="00E44E21">
      <w:pPr>
        <w:pStyle w:val="ListParagraph"/>
        <w:numPr>
          <w:ilvl w:val="0"/>
          <w:numId w:val="7"/>
        </w:numPr>
      </w:pPr>
      <w:r>
        <w:t>Học máy</w:t>
      </w:r>
      <w:r w:rsidR="00AB63D6">
        <w:t xml:space="preserve"> không giám </w:t>
      </w:r>
      <w:proofErr w:type="spellStart"/>
      <w:r w:rsidR="00AB63D6">
        <w:t>sát:Trong</w:t>
      </w:r>
      <w:proofErr w:type="spellEnd"/>
      <w:r w:rsidR="00AB63D6">
        <w:t xml:space="preserve"> học máy không giám sát, thuật toán chỉ sử dụng dữ liệu thô để đào tạo và không có nhãn dữ liệu. Các phương pháp dựa trên không giám sát liên quan đến việc trích xuất đặc điểm và sử dụng các phương pháp phân cụm như Gaussian Mixture Models và K-means.</w:t>
      </w:r>
    </w:p>
    <w:p w14:paraId="7BEA1524" w14:textId="77777777" w:rsidR="00AB63D6" w:rsidRDefault="00AB63D6" w:rsidP="00AB63D6">
      <w:r>
        <w:t>Ngoài ra, còn có các biến thể của phân loại hình ảnh như phân loại video và phân loại 3D, mở rộng ứng dụng của thị giác máy tính từ ảnh 2D đến video và hình ảnh 3D.</w:t>
      </w:r>
    </w:p>
    <w:p w14:paraId="5E3A08FA" w14:textId="68E1FC8A" w:rsidR="00AB63D6" w:rsidRDefault="008273CF" w:rsidP="00AB63D6">
      <w:r>
        <w:t>Tóm lại, phân loại ảnh đóng vai trò cực kỳ quan trọng trong thị giác máy tính, đóng vai trò quyết định và là nền móng cho các bài toán khác như theo vết</w:t>
      </w:r>
      <w:r w:rsidR="0061593E">
        <w:t xml:space="preserve"> và</w:t>
      </w:r>
      <w:r>
        <w:t xml:space="preserve"> </w:t>
      </w:r>
      <w:r w:rsidR="000052A5">
        <w:t>phân đoạn</w:t>
      </w:r>
      <w:r w:rsidR="0061593E">
        <w:t>.</w:t>
      </w:r>
    </w:p>
    <w:p w14:paraId="6F6CD72B" w14:textId="5C315B3B" w:rsidR="0021671E" w:rsidRDefault="00E63568" w:rsidP="00B15A1B">
      <w:pPr>
        <w:pStyle w:val="Heading2"/>
      </w:pPr>
      <w:bookmarkStart w:id="378" w:name="_Toc158930595"/>
      <w:r>
        <w:t>Tổng quan về p</w:t>
      </w:r>
      <w:r w:rsidR="00C11E98">
        <w:t>hương pháp học máy truyền thống</w:t>
      </w:r>
      <w:r w:rsidR="009D23A7">
        <w:t xml:space="preserve"> và học sâu</w:t>
      </w:r>
      <w:bookmarkEnd w:id="378"/>
    </w:p>
    <w:p w14:paraId="6DD05284" w14:textId="77777777" w:rsidR="009D23A7" w:rsidRDefault="009D23A7" w:rsidP="00E63568">
      <w:pPr>
        <w:pStyle w:val="Heading4"/>
      </w:pPr>
      <w:bookmarkStart w:id="379" w:name="_Toc111013735"/>
      <w:r>
        <w:t>Tổng quan về phương pháp học máy truyền thống</w:t>
      </w:r>
      <w:bookmarkEnd w:id="379"/>
    </w:p>
    <w:p w14:paraId="6BFA82B8" w14:textId="342D19F4" w:rsidR="009D23A7" w:rsidRDefault="009D23A7" w:rsidP="009D23A7">
      <w:pPr>
        <w:pStyle w:val="ListParagraph"/>
        <w:spacing w:line="360" w:lineRule="auto"/>
        <w:ind w:left="360"/>
      </w:pPr>
      <w:r>
        <w:t>Mô hình hoạt động chung của phương pháp học máy được thể hiện ở hình bên dưới</w:t>
      </w:r>
    </w:p>
    <w:p w14:paraId="0475B4EC" w14:textId="1EF19182" w:rsidR="009D23A7" w:rsidRDefault="009D23A7" w:rsidP="009D23A7">
      <w:pPr>
        <w:keepNext/>
        <w:spacing w:line="360" w:lineRule="auto"/>
      </w:pPr>
      <w:r>
        <w:rPr>
          <w:noProof/>
          <w:lang w:val="vi-VN" w:eastAsia="vi-VN"/>
        </w:rPr>
        <w:lastRenderedPageBreak/>
        <w:drawing>
          <wp:inline distT="0" distB="0" distL="0" distR="0" wp14:anchorId="51BDCAF8" wp14:editId="47DADCBA">
            <wp:extent cx="4433693" cy="3996267"/>
            <wp:effectExtent l="0" t="0" r="5080" b="4445"/>
            <wp:docPr id="152327718"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37949" cy="4000103"/>
                    </a:xfrm>
                    <a:prstGeom prst="rect">
                      <a:avLst/>
                    </a:prstGeom>
                    <a:noFill/>
                    <a:ln>
                      <a:noFill/>
                    </a:ln>
                  </pic:spPr>
                </pic:pic>
              </a:graphicData>
            </a:graphic>
          </wp:inline>
        </w:drawing>
      </w:r>
    </w:p>
    <w:p w14:paraId="32AA80C0" w14:textId="2F54DCD2" w:rsidR="009D23A7" w:rsidRDefault="009D23A7" w:rsidP="009D23A7">
      <w:pPr>
        <w:pStyle w:val="Caption"/>
        <w:spacing w:line="360" w:lineRule="auto"/>
        <w:rPr>
          <w:color w:val="auto"/>
          <w:sz w:val="26"/>
          <w:szCs w:val="26"/>
        </w:rPr>
      </w:pPr>
      <w:bookmarkStart w:id="380" w:name="_Toc158791164"/>
      <w:bookmarkStart w:id="381" w:name="_Toc158991059"/>
      <w:r>
        <w:rPr>
          <w:color w:val="auto"/>
          <w:sz w:val="26"/>
          <w:szCs w:val="26"/>
        </w:rPr>
        <w:t xml:space="preserve">Hình </w:t>
      </w:r>
      <w:r w:rsidR="0004398F">
        <w:rPr>
          <w:color w:val="auto"/>
          <w:sz w:val="26"/>
          <w:szCs w:val="26"/>
        </w:rPr>
        <w:fldChar w:fldCharType="begin"/>
      </w:r>
      <w:r w:rsidR="0004398F">
        <w:rPr>
          <w:color w:val="auto"/>
          <w:sz w:val="26"/>
          <w:szCs w:val="26"/>
        </w:rPr>
        <w:instrText xml:space="preserve"> STYLEREF 1 \s </w:instrText>
      </w:r>
      <w:r w:rsidR="0004398F">
        <w:rPr>
          <w:color w:val="auto"/>
          <w:sz w:val="26"/>
          <w:szCs w:val="26"/>
        </w:rPr>
        <w:fldChar w:fldCharType="separate"/>
      </w:r>
      <w:r w:rsidR="0004398F">
        <w:rPr>
          <w:noProof/>
          <w:color w:val="auto"/>
          <w:sz w:val="26"/>
          <w:szCs w:val="26"/>
        </w:rPr>
        <w:t>3</w:t>
      </w:r>
      <w:r w:rsidR="0004398F">
        <w:rPr>
          <w:color w:val="auto"/>
          <w:sz w:val="26"/>
          <w:szCs w:val="26"/>
        </w:rPr>
        <w:fldChar w:fldCharType="end"/>
      </w:r>
      <w:r w:rsidR="0004398F">
        <w:rPr>
          <w:color w:val="auto"/>
          <w:sz w:val="26"/>
          <w:szCs w:val="26"/>
        </w:rPr>
        <w:noBreakHyphen/>
      </w:r>
      <w:r w:rsidR="0004398F">
        <w:rPr>
          <w:color w:val="auto"/>
          <w:sz w:val="26"/>
          <w:szCs w:val="26"/>
        </w:rPr>
        <w:fldChar w:fldCharType="begin"/>
      </w:r>
      <w:r w:rsidR="0004398F">
        <w:rPr>
          <w:color w:val="auto"/>
          <w:sz w:val="26"/>
          <w:szCs w:val="26"/>
        </w:rPr>
        <w:instrText xml:space="preserve"> SEQ Hình \* ARABIC \s 1 </w:instrText>
      </w:r>
      <w:r w:rsidR="0004398F">
        <w:rPr>
          <w:color w:val="auto"/>
          <w:sz w:val="26"/>
          <w:szCs w:val="26"/>
        </w:rPr>
        <w:fldChar w:fldCharType="separate"/>
      </w:r>
      <w:r w:rsidR="0004398F">
        <w:rPr>
          <w:noProof/>
          <w:color w:val="auto"/>
          <w:sz w:val="26"/>
          <w:szCs w:val="26"/>
        </w:rPr>
        <w:t>1</w:t>
      </w:r>
      <w:r w:rsidR="0004398F">
        <w:rPr>
          <w:color w:val="auto"/>
          <w:sz w:val="26"/>
          <w:szCs w:val="26"/>
        </w:rPr>
        <w:fldChar w:fldCharType="end"/>
      </w:r>
      <w:r>
        <w:rPr>
          <w:color w:val="auto"/>
          <w:sz w:val="26"/>
          <w:szCs w:val="26"/>
        </w:rPr>
        <w:t xml:space="preserve"> Phương Pháp </w:t>
      </w:r>
      <w:r w:rsidR="00E63568">
        <w:rPr>
          <w:color w:val="auto"/>
          <w:sz w:val="26"/>
          <w:szCs w:val="26"/>
        </w:rPr>
        <w:t>học máy</w:t>
      </w:r>
      <w:bookmarkEnd w:id="380"/>
      <w:bookmarkEnd w:id="381"/>
      <w:r>
        <w:rPr>
          <w:color w:val="auto"/>
          <w:sz w:val="26"/>
          <w:szCs w:val="26"/>
        </w:rPr>
        <w:t xml:space="preserve"> </w:t>
      </w:r>
    </w:p>
    <w:p w14:paraId="521A165F" w14:textId="48E2AE93" w:rsidR="009D23A7" w:rsidRDefault="009D23A7" w:rsidP="009D23A7">
      <w:pPr>
        <w:pStyle w:val="ListParagraph"/>
        <w:spacing w:line="360" w:lineRule="auto"/>
        <w:ind w:left="360"/>
        <w:rPr>
          <w:color w:val="auto"/>
        </w:rPr>
      </w:pPr>
      <w:r>
        <w:t xml:space="preserve">Ta có thể thấy </w:t>
      </w:r>
      <w:r w:rsidR="00E63568">
        <w:t>học máy</w:t>
      </w:r>
      <w:r>
        <w:t xml:space="preserve"> gồm hai giai đoạn chính là Huấn luyện - Training và Thử nghiệm - Testing, trong mỗi giai đoạn đều sử dụng hai thành phần quan trọng nhất do người xử lý bài toán thiết kế, đó là Trích chọn đặc trưng - Feature Engineering (hay còn gọi là Feature Extraction) và Thuật toán phân loại, nhận dạng.... Hai thành phần này có ảnh hưởng trực tiếp đến kết quả bài toán, vì thế được thiết kế rất cẩn thận, tốn nhiều thời gian, đòi hỏi người thiết kế phải có kiến thức chuyên môn và nắm rõ đặc điểm của bài toán cần xử lý.</w:t>
      </w:r>
    </w:p>
    <w:p w14:paraId="4DD9256F" w14:textId="77777777" w:rsidR="009D23A7" w:rsidRPr="0058314A" w:rsidRDefault="009D23A7" w:rsidP="009D23A7">
      <w:pPr>
        <w:pStyle w:val="Heading4"/>
        <w:rPr>
          <w:highlight w:val="yellow"/>
        </w:rPr>
      </w:pPr>
      <w:r>
        <w:t xml:space="preserve"> </w:t>
      </w:r>
      <w:bookmarkStart w:id="382" w:name="_Toc111013736"/>
      <w:r w:rsidRPr="0058314A">
        <w:rPr>
          <w:highlight w:val="yellow"/>
        </w:rPr>
        <w:t>Phương pháp học sâu</w:t>
      </w:r>
      <w:bookmarkEnd w:id="382"/>
    </w:p>
    <w:p w14:paraId="0FCC4841" w14:textId="6D1B33F7" w:rsidR="009D23A7" w:rsidRPr="0058314A" w:rsidRDefault="009D23A7" w:rsidP="0058314A">
      <w:pPr>
        <w:pStyle w:val="ListParagraph"/>
        <w:spacing w:line="360" w:lineRule="auto"/>
        <w:ind w:left="360" w:firstLine="360"/>
        <w:rPr>
          <w:highlight w:val="yellow"/>
        </w:rPr>
      </w:pPr>
      <w:r w:rsidRPr="0058314A">
        <w:rPr>
          <w:highlight w:val="yellow"/>
        </w:rPr>
        <w:t>Là 1 lĩnh vực chuyên sâu của Học máy, đã xuất hiện từ những</w:t>
      </w:r>
      <w:r w:rsidR="0058314A" w:rsidRPr="0058314A">
        <w:rPr>
          <w:highlight w:val="yellow"/>
        </w:rPr>
        <w:t xml:space="preserve"> </w:t>
      </w:r>
      <w:r w:rsidRPr="0058314A">
        <w:rPr>
          <w:highlight w:val="yellow"/>
        </w:rPr>
        <w:t xml:space="preserve">năm 1980s nhưng chưa phổ biến cho đến thập </w:t>
      </w:r>
      <w:proofErr w:type="spellStart"/>
      <w:r w:rsidRPr="0058314A">
        <w:rPr>
          <w:highlight w:val="yellow"/>
        </w:rPr>
        <w:t>kỷ</w:t>
      </w:r>
      <w:proofErr w:type="spellEnd"/>
      <w:r w:rsidRPr="0058314A">
        <w:rPr>
          <w:highlight w:val="yellow"/>
        </w:rPr>
        <w:t xml:space="preserve"> gần đây do các nhà</w:t>
      </w:r>
      <w:r w:rsidR="0058314A" w:rsidRPr="0058314A">
        <w:rPr>
          <w:highlight w:val="yellow"/>
        </w:rPr>
        <w:t xml:space="preserve"> </w:t>
      </w:r>
      <w:r w:rsidRPr="0058314A">
        <w:rPr>
          <w:highlight w:val="yellow"/>
        </w:rPr>
        <w:t>khoa học đã có thể tận dụng khả năng tính toán mạnh mẽ của các máy</w:t>
      </w:r>
      <w:r w:rsidR="0058314A" w:rsidRPr="0058314A">
        <w:rPr>
          <w:highlight w:val="yellow"/>
        </w:rPr>
        <w:t xml:space="preserve"> </w:t>
      </w:r>
      <w:r w:rsidRPr="0058314A">
        <w:rPr>
          <w:highlight w:val="yellow"/>
        </w:rPr>
        <w:t>tính hiện đại cũng như khối lượng dữ liệu khổng lồ (hình ảnh, âm</w:t>
      </w:r>
      <w:r w:rsidR="0058314A">
        <w:rPr>
          <w:highlight w:val="yellow"/>
        </w:rPr>
        <w:t xml:space="preserve"> </w:t>
      </w:r>
      <w:r w:rsidRPr="0058314A">
        <w:rPr>
          <w:highlight w:val="yellow"/>
        </w:rPr>
        <w:t>thanh, văn bản,...) trên Internet.</w:t>
      </w:r>
    </w:p>
    <w:p w14:paraId="2E295727" w14:textId="0A098A6F" w:rsidR="009D23A7" w:rsidRDefault="009D23A7" w:rsidP="0058314A">
      <w:pPr>
        <w:pStyle w:val="ListParagraph"/>
        <w:spacing w:line="360" w:lineRule="auto"/>
        <w:ind w:left="360" w:firstLine="360"/>
      </w:pPr>
      <w:r w:rsidRPr="0058314A">
        <w:rPr>
          <w:highlight w:val="yellow"/>
        </w:rPr>
        <w:t>Các mạng huấn luyện theo phương pháp Học sâu còn được gọi</w:t>
      </w:r>
      <w:r w:rsidR="0058314A">
        <w:rPr>
          <w:highlight w:val="yellow"/>
        </w:rPr>
        <w:t xml:space="preserve"> </w:t>
      </w:r>
      <w:r w:rsidRPr="0058314A">
        <w:rPr>
          <w:highlight w:val="yellow"/>
        </w:rPr>
        <w:t>với cái tên khác là mạng nơ-</w:t>
      </w:r>
      <w:proofErr w:type="spellStart"/>
      <w:r w:rsidRPr="0058314A">
        <w:rPr>
          <w:highlight w:val="yellow"/>
        </w:rPr>
        <w:t>ron</w:t>
      </w:r>
      <w:proofErr w:type="spellEnd"/>
      <w:r w:rsidRPr="0058314A">
        <w:rPr>
          <w:highlight w:val="yellow"/>
        </w:rPr>
        <w:t xml:space="preserve"> sâu (Deep</w:t>
      </w:r>
      <w:r>
        <w:t xml:space="preserve"> Neural Network) do cách</w:t>
      </w:r>
      <w:r w:rsidR="0058314A">
        <w:t xml:space="preserve"> </w:t>
      </w:r>
      <w:r>
        <w:t>thức hoạt động của chúng. Về cơ bản, các mạng này bao gồm rất nhiều</w:t>
      </w:r>
      <w:r w:rsidR="0058314A">
        <w:t xml:space="preserve"> </w:t>
      </w:r>
      <w:r>
        <w:t>lớp khác nhau, mỗi lớp sẽ phân tích dữ liệu đầu vào theo các khía cạnh</w:t>
      </w:r>
    </w:p>
    <w:p w14:paraId="03013EB3" w14:textId="77777777" w:rsidR="009D23A7" w:rsidRDefault="009D23A7" w:rsidP="009D23A7">
      <w:pPr>
        <w:pStyle w:val="ListParagraph"/>
        <w:spacing w:line="360" w:lineRule="auto"/>
        <w:ind w:left="360"/>
      </w:pPr>
      <w:r>
        <w:lastRenderedPageBreak/>
        <w:t xml:space="preserve">khác nhau và theo mức độ </w:t>
      </w:r>
      <w:proofErr w:type="spellStart"/>
      <w:r>
        <w:t>trừu</w:t>
      </w:r>
      <w:proofErr w:type="spellEnd"/>
      <w:r>
        <w:t xml:space="preserve"> tượng nâng cao dần.</w:t>
      </w:r>
    </w:p>
    <w:p w14:paraId="61CF1019" w14:textId="77777777" w:rsidR="009D23A7" w:rsidRDefault="009D23A7" w:rsidP="009D23A7">
      <w:pPr>
        <w:pStyle w:val="Heading4"/>
      </w:pPr>
      <w:r>
        <w:t xml:space="preserve"> </w:t>
      </w:r>
      <w:bookmarkStart w:id="383" w:name="_Toc111013737"/>
      <w:r>
        <w:t>Sự khác nhau giữa học máy truyền thống và học sâu</w:t>
      </w:r>
      <w:bookmarkEnd w:id="383"/>
    </w:p>
    <w:p w14:paraId="5FA97C54" w14:textId="77777777" w:rsidR="009D23A7" w:rsidRDefault="009D23A7" w:rsidP="009D23A7">
      <w:pPr>
        <w:pStyle w:val="ListParagraph"/>
        <w:spacing w:line="360" w:lineRule="auto"/>
        <w:ind w:left="360" w:firstLine="360"/>
      </w:pPr>
      <w:r>
        <w:t>Sự khác nhau cơ bản giữa học ,máy truyền thống và học sâu được thể hiện như hình bên dưới</w:t>
      </w:r>
    </w:p>
    <w:p w14:paraId="04138CEB" w14:textId="19A04D85" w:rsidR="009D23A7" w:rsidRDefault="009D23A7" w:rsidP="009D23A7">
      <w:pPr>
        <w:pStyle w:val="ListParagraph"/>
        <w:keepNext/>
        <w:spacing w:line="360" w:lineRule="auto"/>
        <w:ind w:left="360"/>
      </w:pPr>
      <w:r>
        <w:rPr>
          <w:noProof/>
          <w:lang w:val="vi-VN" w:eastAsia="vi-VN"/>
        </w:rPr>
        <w:drawing>
          <wp:inline distT="0" distB="0" distL="0" distR="0" wp14:anchorId="79207909" wp14:editId="4E6D2E6B">
            <wp:extent cx="4851400" cy="2500433"/>
            <wp:effectExtent l="0" t="0" r="6350" b="0"/>
            <wp:docPr id="390608512"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art, scatter 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53779" cy="2501659"/>
                    </a:xfrm>
                    <a:prstGeom prst="rect">
                      <a:avLst/>
                    </a:prstGeom>
                    <a:noFill/>
                    <a:ln>
                      <a:noFill/>
                    </a:ln>
                  </pic:spPr>
                </pic:pic>
              </a:graphicData>
            </a:graphic>
          </wp:inline>
        </w:drawing>
      </w:r>
    </w:p>
    <w:p w14:paraId="7D11C425" w14:textId="160C2281" w:rsidR="009D23A7" w:rsidRDefault="009D23A7" w:rsidP="009D23A7">
      <w:pPr>
        <w:pStyle w:val="Caption"/>
        <w:spacing w:line="360" w:lineRule="auto"/>
        <w:rPr>
          <w:color w:val="auto"/>
          <w:sz w:val="26"/>
          <w:szCs w:val="26"/>
        </w:rPr>
      </w:pPr>
      <w:bookmarkStart w:id="384" w:name="_Toc158791165"/>
      <w:bookmarkStart w:id="385" w:name="_Toc158991060"/>
      <w:r>
        <w:rPr>
          <w:color w:val="auto"/>
          <w:sz w:val="26"/>
          <w:szCs w:val="26"/>
        </w:rPr>
        <w:t xml:space="preserve">Hình </w:t>
      </w:r>
      <w:r w:rsidR="0004398F">
        <w:rPr>
          <w:color w:val="auto"/>
          <w:sz w:val="26"/>
          <w:szCs w:val="26"/>
        </w:rPr>
        <w:fldChar w:fldCharType="begin"/>
      </w:r>
      <w:r w:rsidR="0004398F">
        <w:rPr>
          <w:color w:val="auto"/>
          <w:sz w:val="26"/>
          <w:szCs w:val="26"/>
        </w:rPr>
        <w:instrText xml:space="preserve"> STYLEREF 1 \s </w:instrText>
      </w:r>
      <w:r w:rsidR="0004398F">
        <w:rPr>
          <w:color w:val="auto"/>
          <w:sz w:val="26"/>
          <w:szCs w:val="26"/>
        </w:rPr>
        <w:fldChar w:fldCharType="separate"/>
      </w:r>
      <w:r w:rsidR="0004398F">
        <w:rPr>
          <w:noProof/>
          <w:color w:val="auto"/>
          <w:sz w:val="26"/>
          <w:szCs w:val="26"/>
        </w:rPr>
        <w:t>3</w:t>
      </w:r>
      <w:r w:rsidR="0004398F">
        <w:rPr>
          <w:color w:val="auto"/>
          <w:sz w:val="26"/>
          <w:szCs w:val="26"/>
        </w:rPr>
        <w:fldChar w:fldCharType="end"/>
      </w:r>
      <w:r w:rsidR="0004398F">
        <w:rPr>
          <w:color w:val="auto"/>
          <w:sz w:val="26"/>
          <w:szCs w:val="26"/>
        </w:rPr>
        <w:noBreakHyphen/>
      </w:r>
      <w:r w:rsidR="0004398F">
        <w:rPr>
          <w:color w:val="auto"/>
          <w:sz w:val="26"/>
          <w:szCs w:val="26"/>
        </w:rPr>
        <w:fldChar w:fldCharType="begin"/>
      </w:r>
      <w:r w:rsidR="0004398F">
        <w:rPr>
          <w:color w:val="auto"/>
          <w:sz w:val="26"/>
          <w:szCs w:val="26"/>
        </w:rPr>
        <w:instrText xml:space="preserve"> SEQ Hình \* ARABIC \s 1 </w:instrText>
      </w:r>
      <w:r w:rsidR="0004398F">
        <w:rPr>
          <w:color w:val="auto"/>
          <w:sz w:val="26"/>
          <w:szCs w:val="26"/>
        </w:rPr>
        <w:fldChar w:fldCharType="separate"/>
      </w:r>
      <w:r w:rsidR="0004398F">
        <w:rPr>
          <w:noProof/>
          <w:color w:val="auto"/>
          <w:sz w:val="26"/>
          <w:szCs w:val="26"/>
        </w:rPr>
        <w:t>2</w:t>
      </w:r>
      <w:r w:rsidR="0004398F">
        <w:rPr>
          <w:color w:val="auto"/>
          <w:sz w:val="26"/>
          <w:szCs w:val="26"/>
        </w:rPr>
        <w:fldChar w:fldCharType="end"/>
      </w:r>
      <w:r>
        <w:rPr>
          <w:color w:val="auto"/>
          <w:sz w:val="26"/>
          <w:szCs w:val="26"/>
        </w:rPr>
        <w:t xml:space="preserve"> So sánh 2 phương pháp máy truyền thống và học sâu</w:t>
      </w:r>
      <w:bookmarkEnd w:id="384"/>
      <w:bookmarkEnd w:id="385"/>
    </w:p>
    <w:tbl>
      <w:tblPr>
        <w:tblStyle w:val="TableGrid"/>
        <w:tblW w:w="0" w:type="auto"/>
        <w:tblInd w:w="360" w:type="dxa"/>
        <w:tblLook w:val="04A0" w:firstRow="1" w:lastRow="0" w:firstColumn="1" w:lastColumn="0" w:noHBand="0" w:noVBand="1"/>
      </w:tblPr>
      <w:tblGrid>
        <w:gridCol w:w="2741"/>
        <w:gridCol w:w="2686"/>
        <w:gridCol w:w="2707"/>
      </w:tblGrid>
      <w:tr w:rsidR="009D23A7" w14:paraId="70677F5A" w14:textId="77777777" w:rsidTr="009D23A7">
        <w:tc>
          <w:tcPr>
            <w:tcW w:w="3020" w:type="dxa"/>
            <w:tcBorders>
              <w:top w:val="single" w:sz="4" w:space="0" w:color="auto"/>
              <w:left w:val="single" w:sz="4" w:space="0" w:color="auto"/>
              <w:bottom w:val="single" w:sz="4" w:space="0" w:color="auto"/>
              <w:right w:val="single" w:sz="4" w:space="0" w:color="auto"/>
            </w:tcBorders>
            <w:hideMark/>
          </w:tcPr>
          <w:p w14:paraId="2D9EC929" w14:textId="77777777" w:rsidR="009D23A7" w:rsidRDefault="009D23A7">
            <w:pPr>
              <w:pStyle w:val="ListParagraph"/>
              <w:spacing w:line="360" w:lineRule="auto"/>
              <w:ind w:left="0"/>
              <w:rPr>
                <w:b/>
                <w:bCs/>
                <w:color w:val="auto"/>
              </w:rPr>
            </w:pPr>
            <w:r>
              <w:rPr>
                <w:b/>
                <w:bCs/>
              </w:rPr>
              <w:t>Nội dung so sánh</w:t>
            </w:r>
          </w:p>
        </w:tc>
        <w:tc>
          <w:tcPr>
            <w:tcW w:w="2986" w:type="dxa"/>
            <w:tcBorders>
              <w:top w:val="single" w:sz="4" w:space="0" w:color="auto"/>
              <w:left w:val="single" w:sz="4" w:space="0" w:color="auto"/>
              <w:bottom w:val="single" w:sz="4" w:space="0" w:color="auto"/>
              <w:right w:val="single" w:sz="4" w:space="0" w:color="auto"/>
            </w:tcBorders>
            <w:hideMark/>
          </w:tcPr>
          <w:p w14:paraId="3F97FE57" w14:textId="77777777" w:rsidR="009D23A7" w:rsidRDefault="009D23A7">
            <w:pPr>
              <w:pStyle w:val="ListParagraph"/>
              <w:spacing w:line="360" w:lineRule="auto"/>
              <w:ind w:left="0"/>
              <w:rPr>
                <w:b/>
                <w:bCs/>
              </w:rPr>
            </w:pPr>
            <w:r>
              <w:rPr>
                <w:b/>
                <w:bCs/>
              </w:rPr>
              <w:t xml:space="preserve">Học máy cơ bản </w:t>
            </w:r>
          </w:p>
        </w:tc>
        <w:tc>
          <w:tcPr>
            <w:tcW w:w="2984" w:type="dxa"/>
            <w:tcBorders>
              <w:top w:val="single" w:sz="4" w:space="0" w:color="auto"/>
              <w:left w:val="single" w:sz="4" w:space="0" w:color="auto"/>
              <w:bottom w:val="single" w:sz="4" w:space="0" w:color="auto"/>
              <w:right w:val="single" w:sz="4" w:space="0" w:color="auto"/>
            </w:tcBorders>
            <w:hideMark/>
          </w:tcPr>
          <w:p w14:paraId="45051E48" w14:textId="77777777" w:rsidR="009D23A7" w:rsidRDefault="009D23A7">
            <w:pPr>
              <w:pStyle w:val="ListParagraph"/>
              <w:spacing w:line="360" w:lineRule="auto"/>
              <w:ind w:left="0"/>
              <w:rPr>
                <w:b/>
                <w:bCs/>
              </w:rPr>
            </w:pPr>
            <w:r>
              <w:rPr>
                <w:b/>
                <w:bCs/>
              </w:rPr>
              <w:t>Học sâu</w:t>
            </w:r>
          </w:p>
        </w:tc>
      </w:tr>
      <w:tr w:rsidR="009D23A7" w14:paraId="078A1A7D" w14:textId="77777777" w:rsidTr="009D23A7">
        <w:tc>
          <w:tcPr>
            <w:tcW w:w="3020" w:type="dxa"/>
            <w:tcBorders>
              <w:top w:val="single" w:sz="4" w:space="0" w:color="auto"/>
              <w:left w:val="single" w:sz="4" w:space="0" w:color="auto"/>
              <w:bottom w:val="single" w:sz="4" w:space="0" w:color="auto"/>
              <w:right w:val="single" w:sz="4" w:space="0" w:color="auto"/>
            </w:tcBorders>
            <w:hideMark/>
          </w:tcPr>
          <w:p w14:paraId="4D8D9FAC" w14:textId="77777777" w:rsidR="009D23A7" w:rsidRDefault="009D23A7">
            <w:pPr>
              <w:pStyle w:val="ListParagraph"/>
              <w:spacing w:line="360" w:lineRule="auto"/>
              <w:ind w:left="0"/>
              <w:rPr>
                <w:b/>
                <w:bCs/>
              </w:rPr>
            </w:pPr>
            <w:r>
              <w:rPr>
                <w:b/>
                <w:bCs/>
              </w:rPr>
              <w:t>Khái niệm</w:t>
            </w:r>
          </w:p>
        </w:tc>
        <w:tc>
          <w:tcPr>
            <w:tcW w:w="2986" w:type="dxa"/>
            <w:tcBorders>
              <w:top w:val="single" w:sz="4" w:space="0" w:color="auto"/>
              <w:left w:val="single" w:sz="4" w:space="0" w:color="auto"/>
              <w:bottom w:val="single" w:sz="4" w:space="0" w:color="auto"/>
              <w:right w:val="single" w:sz="4" w:space="0" w:color="auto"/>
            </w:tcBorders>
            <w:hideMark/>
          </w:tcPr>
          <w:p w14:paraId="4D336C9D" w14:textId="77777777" w:rsidR="009D23A7" w:rsidRDefault="009D23A7">
            <w:pPr>
              <w:pStyle w:val="ListParagraph"/>
              <w:spacing w:line="360" w:lineRule="auto"/>
              <w:ind w:left="0"/>
            </w:pPr>
            <w:r>
              <w:rPr>
                <w:shd w:val="clear" w:color="auto" w:fill="FFFFFF"/>
              </w:rPr>
              <w:t>Liên quan đến việc nghiên cứu và xây dựng các kĩ thuật cho phép các hệ thống “học” tự động từ dữ liệu để giải quyết những vấn đề cụ thể.</w:t>
            </w:r>
          </w:p>
        </w:tc>
        <w:tc>
          <w:tcPr>
            <w:tcW w:w="2984" w:type="dxa"/>
            <w:tcBorders>
              <w:top w:val="single" w:sz="4" w:space="0" w:color="auto"/>
              <w:left w:val="single" w:sz="4" w:space="0" w:color="auto"/>
              <w:bottom w:val="single" w:sz="4" w:space="0" w:color="auto"/>
              <w:right w:val="single" w:sz="4" w:space="0" w:color="auto"/>
            </w:tcBorders>
            <w:hideMark/>
          </w:tcPr>
          <w:p w14:paraId="48DAA8CA" w14:textId="77777777" w:rsidR="009D23A7" w:rsidRDefault="009D23A7">
            <w:pPr>
              <w:pStyle w:val="ListParagraph"/>
              <w:spacing w:line="360" w:lineRule="auto"/>
              <w:ind w:left="0"/>
            </w:pPr>
            <w:r w:rsidRPr="009D23A7">
              <w:rPr>
                <w:rStyle w:val="Strong"/>
                <w:b w:val="0"/>
                <w:bCs w:val="0"/>
              </w:rPr>
              <w:t>Phương pháp học sâu</w:t>
            </w:r>
            <w:r>
              <w:rPr>
                <w:shd w:val="clear" w:color="auto" w:fill="FFFFFF"/>
              </w:rPr>
              <w:t> bắt chước hoạt động của bộ não con người trong việc xử lí dữ liệu và tạo ra các mẫu để sử dụng cho việc ra quyết định.</w:t>
            </w:r>
          </w:p>
        </w:tc>
      </w:tr>
      <w:tr w:rsidR="009D23A7" w14:paraId="52B73E81" w14:textId="77777777" w:rsidTr="009D23A7">
        <w:tc>
          <w:tcPr>
            <w:tcW w:w="3020" w:type="dxa"/>
            <w:tcBorders>
              <w:top w:val="single" w:sz="4" w:space="0" w:color="auto"/>
              <w:left w:val="single" w:sz="4" w:space="0" w:color="auto"/>
              <w:bottom w:val="single" w:sz="4" w:space="0" w:color="auto"/>
              <w:right w:val="single" w:sz="4" w:space="0" w:color="auto"/>
            </w:tcBorders>
            <w:hideMark/>
          </w:tcPr>
          <w:p w14:paraId="5826DD5D" w14:textId="77777777" w:rsidR="009D23A7" w:rsidRDefault="009D23A7">
            <w:pPr>
              <w:pStyle w:val="ListParagraph"/>
              <w:spacing w:line="360" w:lineRule="auto"/>
              <w:ind w:left="0"/>
              <w:rPr>
                <w:b/>
                <w:bCs/>
              </w:rPr>
            </w:pPr>
            <w:r>
              <w:rPr>
                <w:b/>
                <w:bCs/>
              </w:rPr>
              <w:t>Cách thức vận hành</w:t>
            </w:r>
          </w:p>
        </w:tc>
        <w:tc>
          <w:tcPr>
            <w:tcW w:w="2986" w:type="dxa"/>
            <w:tcBorders>
              <w:top w:val="single" w:sz="4" w:space="0" w:color="auto"/>
              <w:left w:val="single" w:sz="4" w:space="0" w:color="auto"/>
              <w:bottom w:val="single" w:sz="4" w:space="0" w:color="auto"/>
              <w:right w:val="single" w:sz="4" w:space="0" w:color="auto"/>
            </w:tcBorders>
            <w:hideMark/>
          </w:tcPr>
          <w:p w14:paraId="66071C37" w14:textId="77777777" w:rsidR="009D23A7" w:rsidRDefault="009D23A7">
            <w:pPr>
              <w:pStyle w:val="ListParagraph"/>
              <w:spacing w:line="360" w:lineRule="auto"/>
              <w:ind w:left="0"/>
            </w:pPr>
            <w:r>
              <w:rPr>
                <w:shd w:val="clear" w:color="auto" w:fill="FFFFFF"/>
              </w:rPr>
              <w:t>Ứng dụng các thuật toán để phân tích cú pháp dữ liệu, học hỏi từ nó, và sau đó thực hiện một quyết định hoặc dự đoán về các vấn đề có liên quan</w:t>
            </w:r>
          </w:p>
        </w:tc>
        <w:tc>
          <w:tcPr>
            <w:tcW w:w="2984" w:type="dxa"/>
            <w:tcBorders>
              <w:top w:val="single" w:sz="4" w:space="0" w:color="auto"/>
              <w:left w:val="single" w:sz="4" w:space="0" w:color="auto"/>
              <w:bottom w:val="single" w:sz="4" w:space="0" w:color="auto"/>
              <w:right w:val="single" w:sz="4" w:space="0" w:color="auto"/>
            </w:tcBorders>
            <w:hideMark/>
          </w:tcPr>
          <w:p w14:paraId="39D2453E" w14:textId="77777777" w:rsidR="009D23A7" w:rsidRDefault="009D23A7">
            <w:pPr>
              <w:pStyle w:val="ListParagraph"/>
              <w:spacing w:line="360" w:lineRule="auto"/>
              <w:ind w:left="0"/>
            </w:pPr>
            <w:r>
              <w:rPr>
                <w:shd w:val="clear" w:color="auto" w:fill="FFFFFF"/>
              </w:rPr>
              <w:t>Nó là một tập hợp con của Machine Learning và sử dụng các Deep Neural Networks. Deep Learning đòi hỏi rất nhiều dữ liệu đầu vào và sức mạnh tính toán hơn là Machine Learning</w:t>
            </w:r>
          </w:p>
        </w:tc>
      </w:tr>
      <w:tr w:rsidR="009D23A7" w14:paraId="1925EDA5" w14:textId="77777777" w:rsidTr="009D23A7">
        <w:tc>
          <w:tcPr>
            <w:tcW w:w="3020" w:type="dxa"/>
            <w:tcBorders>
              <w:top w:val="single" w:sz="4" w:space="0" w:color="auto"/>
              <w:left w:val="single" w:sz="4" w:space="0" w:color="auto"/>
              <w:bottom w:val="single" w:sz="4" w:space="0" w:color="auto"/>
              <w:right w:val="single" w:sz="4" w:space="0" w:color="auto"/>
            </w:tcBorders>
            <w:hideMark/>
          </w:tcPr>
          <w:p w14:paraId="5AE5B2AE" w14:textId="77777777" w:rsidR="009D23A7" w:rsidRDefault="009D23A7">
            <w:pPr>
              <w:pStyle w:val="ListParagraph"/>
              <w:spacing w:line="360" w:lineRule="auto"/>
              <w:ind w:left="0"/>
              <w:rPr>
                <w:b/>
                <w:bCs/>
              </w:rPr>
            </w:pPr>
            <w:r>
              <w:rPr>
                <w:b/>
                <w:bCs/>
              </w:rPr>
              <w:lastRenderedPageBreak/>
              <w:t>Khả năng cơ bản</w:t>
            </w:r>
          </w:p>
        </w:tc>
        <w:tc>
          <w:tcPr>
            <w:tcW w:w="2986" w:type="dxa"/>
            <w:tcBorders>
              <w:top w:val="single" w:sz="4" w:space="0" w:color="auto"/>
              <w:left w:val="single" w:sz="4" w:space="0" w:color="auto"/>
              <w:bottom w:val="single" w:sz="4" w:space="0" w:color="auto"/>
              <w:right w:val="single" w:sz="4" w:space="0" w:color="auto"/>
            </w:tcBorders>
            <w:hideMark/>
          </w:tcPr>
          <w:p w14:paraId="3904928E" w14:textId="77777777" w:rsidR="009D23A7" w:rsidRDefault="009D23A7">
            <w:pPr>
              <w:pStyle w:val="ListParagraph"/>
              <w:spacing w:line="360" w:lineRule="auto"/>
              <w:ind w:left="0"/>
            </w:pPr>
            <w:r>
              <w:rPr>
                <w:shd w:val="clear" w:color="auto" w:fill="FFFFFF"/>
              </w:rPr>
              <w:t>Sử dụng thuật toán để phân tích những thông tin có sẵn, học hỏi từ nó rồi đưa ra quyết định hoặc dự đoán về một thứ gì đó có liên quan</w:t>
            </w:r>
          </w:p>
        </w:tc>
        <w:tc>
          <w:tcPr>
            <w:tcW w:w="2984" w:type="dxa"/>
            <w:tcBorders>
              <w:top w:val="single" w:sz="4" w:space="0" w:color="auto"/>
              <w:left w:val="single" w:sz="4" w:space="0" w:color="auto"/>
              <w:bottom w:val="single" w:sz="4" w:space="0" w:color="auto"/>
              <w:right w:val="single" w:sz="4" w:space="0" w:color="auto"/>
            </w:tcBorders>
            <w:hideMark/>
          </w:tcPr>
          <w:p w14:paraId="7F772727" w14:textId="77777777" w:rsidR="009D23A7" w:rsidRDefault="009D23A7">
            <w:pPr>
              <w:pStyle w:val="ListParagraph"/>
              <w:spacing w:line="360" w:lineRule="auto"/>
              <w:ind w:left="0"/>
            </w:pPr>
            <w:r>
              <w:rPr>
                <w:shd w:val="clear" w:color="auto" w:fill="FFFFFF"/>
              </w:rPr>
              <w:t>Ứng dụng nhiều vấn đề thực tế của máy đồng thời mở rộng lĩnh vực tổng thể của trí tuệ nhân tạo</w:t>
            </w:r>
          </w:p>
        </w:tc>
      </w:tr>
      <w:tr w:rsidR="009D23A7" w14:paraId="78309F73" w14:textId="77777777" w:rsidTr="009D23A7">
        <w:tc>
          <w:tcPr>
            <w:tcW w:w="3020" w:type="dxa"/>
            <w:tcBorders>
              <w:top w:val="single" w:sz="4" w:space="0" w:color="auto"/>
              <w:left w:val="single" w:sz="4" w:space="0" w:color="auto"/>
              <w:bottom w:val="single" w:sz="4" w:space="0" w:color="auto"/>
              <w:right w:val="single" w:sz="4" w:space="0" w:color="auto"/>
            </w:tcBorders>
            <w:hideMark/>
          </w:tcPr>
          <w:p w14:paraId="5F1A8AC3" w14:textId="77777777" w:rsidR="009D23A7" w:rsidRDefault="009D23A7">
            <w:pPr>
              <w:pStyle w:val="ListParagraph"/>
              <w:spacing w:line="360" w:lineRule="auto"/>
              <w:ind w:left="0"/>
              <w:rPr>
                <w:b/>
                <w:bCs/>
              </w:rPr>
            </w:pPr>
            <w:r>
              <w:rPr>
                <w:b/>
                <w:bCs/>
              </w:rPr>
              <w:t xml:space="preserve">Kỹ </w:t>
            </w:r>
            <w:proofErr w:type="spellStart"/>
            <w:r>
              <w:rPr>
                <w:b/>
                <w:bCs/>
              </w:rPr>
              <w:t>thuật,tính</w:t>
            </w:r>
            <w:proofErr w:type="spellEnd"/>
            <w:r>
              <w:rPr>
                <w:b/>
                <w:bCs/>
              </w:rPr>
              <w:t xml:space="preserve"> năng</w:t>
            </w:r>
          </w:p>
        </w:tc>
        <w:tc>
          <w:tcPr>
            <w:tcW w:w="2986" w:type="dxa"/>
            <w:tcBorders>
              <w:top w:val="single" w:sz="4" w:space="0" w:color="auto"/>
              <w:left w:val="single" w:sz="4" w:space="0" w:color="auto"/>
              <w:bottom w:val="single" w:sz="4" w:space="0" w:color="auto"/>
              <w:right w:val="single" w:sz="4" w:space="0" w:color="auto"/>
            </w:tcBorders>
            <w:hideMark/>
          </w:tcPr>
          <w:p w14:paraId="184A410B" w14:textId="77777777" w:rsidR="009D23A7" w:rsidRDefault="009D23A7">
            <w:pPr>
              <w:pStyle w:val="ListParagraph"/>
              <w:spacing w:line="360" w:lineRule="auto"/>
              <w:ind w:left="0"/>
            </w:pPr>
            <w:r>
              <w:rPr>
                <w:shd w:val="clear" w:color="auto" w:fill="FFFFFF"/>
              </w:rPr>
              <w:t>Cần hiểu các tính năng đại diện cho dữ liệu</w:t>
            </w:r>
          </w:p>
        </w:tc>
        <w:tc>
          <w:tcPr>
            <w:tcW w:w="2984" w:type="dxa"/>
            <w:tcBorders>
              <w:top w:val="single" w:sz="4" w:space="0" w:color="auto"/>
              <w:left w:val="single" w:sz="4" w:space="0" w:color="auto"/>
              <w:bottom w:val="single" w:sz="4" w:space="0" w:color="auto"/>
              <w:right w:val="single" w:sz="4" w:space="0" w:color="auto"/>
            </w:tcBorders>
            <w:hideMark/>
          </w:tcPr>
          <w:p w14:paraId="73AE138B" w14:textId="77777777" w:rsidR="009D23A7" w:rsidRDefault="009D23A7">
            <w:pPr>
              <w:pStyle w:val="ListParagraph"/>
              <w:spacing w:line="360" w:lineRule="auto"/>
              <w:ind w:left="0"/>
            </w:pPr>
            <w:r>
              <w:rPr>
                <w:shd w:val="clear" w:color="auto" w:fill="FFFFFF"/>
              </w:rPr>
              <w:t>Không cần hiểu tính năng tốt nhất đại diện cho dữ liệu</w:t>
            </w:r>
          </w:p>
        </w:tc>
      </w:tr>
      <w:tr w:rsidR="009D23A7" w14:paraId="258750E4" w14:textId="77777777" w:rsidTr="009D23A7">
        <w:tc>
          <w:tcPr>
            <w:tcW w:w="3020" w:type="dxa"/>
            <w:tcBorders>
              <w:top w:val="single" w:sz="4" w:space="0" w:color="auto"/>
              <w:left w:val="single" w:sz="4" w:space="0" w:color="auto"/>
              <w:bottom w:val="single" w:sz="4" w:space="0" w:color="auto"/>
              <w:right w:val="single" w:sz="4" w:space="0" w:color="auto"/>
            </w:tcBorders>
            <w:hideMark/>
          </w:tcPr>
          <w:p w14:paraId="7C61E49A" w14:textId="77777777" w:rsidR="009D23A7" w:rsidRDefault="009D23A7">
            <w:pPr>
              <w:pStyle w:val="ListParagraph"/>
              <w:spacing w:line="360" w:lineRule="auto"/>
              <w:ind w:left="0"/>
              <w:rPr>
                <w:b/>
                <w:bCs/>
              </w:rPr>
            </w:pPr>
            <w:r>
              <w:rPr>
                <w:b/>
                <w:bCs/>
              </w:rPr>
              <w:t>Thời gian thực hiện</w:t>
            </w:r>
          </w:p>
        </w:tc>
        <w:tc>
          <w:tcPr>
            <w:tcW w:w="2986" w:type="dxa"/>
            <w:tcBorders>
              <w:top w:val="single" w:sz="4" w:space="0" w:color="auto"/>
              <w:left w:val="single" w:sz="4" w:space="0" w:color="auto"/>
              <w:bottom w:val="single" w:sz="4" w:space="0" w:color="auto"/>
              <w:right w:val="single" w:sz="4" w:space="0" w:color="auto"/>
            </w:tcBorders>
            <w:hideMark/>
          </w:tcPr>
          <w:p w14:paraId="528BE274" w14:textId="332048C1" w:rsidR="009D23A7" w:rsidRDefault="009D23A7">
            <w:pPr>
              <w:pStyle w:val="ListParagraph"/>
              <w:spacing w:line="360" w:lineRule="auto"/>
              <w:ind w:left="0"/>
            </w:pPr>
            <w:r>
              <w:rPr>
                <w:shd w:val="clear" w:color="auto" w:fill="FFFFFF"/>
              </w:rPr>
              <w:t xml:space="preserve">Thời gian thực hiện thường ngắn hơn </w:t>
            </w:r>
          </w:p>
        </w:tc>
        <w:tc>
          <w:tcPr>
            <w:tcW w:w="2984" w:type="dxa"/>
            <w:tcBorders>
              <w:top w:val="single" w:sz="4" w:space="0" w:color="auto"/>
              <w:left w:val="single" w:sz="4" w:space="0" w:color="auto"/>
              <w:bottom w:val="single" w:sz="4" w:space="0" w:color="auto"/>
              <w:right w:val="single" w:sz="4" w:space="0" w:color="auto"/>
            </w:tcBorders>
            <w:hideMark/>
          </w:tcPr>
          <w:p w14:paraId="5B7B5561" w14:textId="174E5504" w:rsidR="009D23A7" w:rsidRDefault="009D23A7">
            <w:pPr>
              <w:pStyle w:val="ListParagraph"/>
              <w:spacing w:line="360" w:lineRule="auto"/>
              <w:ind w:left="0"/>
            </w:pPr>
            <w:r>
              <w:rPr>
                <w:shd w:val="clear" w:color="auto" w:fill="FFFFFF"/>
              </w:rPr>
              <w:t>Thời gian thực hiện thường dài hơn</w:t>
            </w:r>
          </w:p>
        </w:tc>
      </w:tr>
      <w:tr w:rsidR="009D23A7" w14:paraId="277B739A" w14:textId="77777777" w:rsidTr="009D23A7">
        <w:tc>
          <w:tcPr>
            <w:tcW w:w="3020" w:type="dxa"/>
            <w:tcBorders>
              <w:top w:val="single" w:sz="4" w:space="0" w:color="auto"/>
              <w:left w:val="single" w:sz="4" w:space="0" w:color="auto"/>
              <w:bottom w:val="single" w:sz="4" w:space="0" w:color="auto"/>
              <w:right w:val="single" w:sz="4" w:space="0" w:color="auto"/>
            </w:tcBorders>
            <w:hideMark/>
          </w:tcPr>
          <w:p w14:paraId="53370ED2" w14:textId="77777777" w:rsidR="009D23A7" w:rsidRDefault="009D23A7">
            <w:pPr>
              <w:pStyle w:val="ListParagraph"/>
              <w:spacing w:line="360" w:lineRule="auto"/>
              <w:ind w:left="0"/>
              <w:rPr>
                <w:b/>
                <w:bCs/>
              </w:rPr>
            </w:pPr>
            <w:r>
              <w:rPr>
                <w:b/>
                <w:bCs/>
              </w:rPr>
              <w:t>Tập dữ liệu đào tạo</w:t>
            </w:r>
          </w:p>
        </w:tc>
        <w:tc>
          <w:tcPr>
            <w:tcW w:w="2986" w:type="dxa"/>
            <w:tcBorders>
              <w:top w:val="single" w:sz="4" w:space="0" w:color="auto"/>
              <w:left w:val="single" w:sz="4" w:space="0" w:color="auto"/>
              <w:bottom w:val="single" w:sz="4" w:space="0" w:color="auto"/>
              <w:right w:val="single" w:sz="4" w:space="0" w:color="auto"/>
            </w:tcBorders>
          </w:tcPr>
          <w:p w14:paraId="02407FE2" w14:textId="77777777" w:rsidR="009D23A7" w:rsidRDefault="009D23A7">
            <w:pPr>
              <w:spacing w:line="360" w:lineRule="auto"/>
            </w:pPr>
            <w:r>
              <w:t>Nhỏ bé hơn</w:t>
            </w:r>
          </w:p>
          <w:p w14:paraId="7F76C2A9" w14:textId="77777777" w:rsidR="009D23A7" w:rsidRDefault="009D23A7">
            <w:pPr>
              <w:pStyle w:val="ListParagraph"/>
              <w:spacing w:line="360" w:lineRule="auto"/>
              <w:ind w:left="0"/>
            </w:pPr>
          </w:p>
        </w:tc>
        <w:tc>
          <w:tcPr>
            <w:tcW w:w="2984" w:type="dxa"/>
            <w:tcBorders>
              <w:top w:val="single" w:sz="4" w:space="0" w:color="auto"/>
              <w:left w:val="single" w:sz="4" w:space="0" w:color="auto"/>
              <w:bottom w:val="single" w:sz="4" w:space="0" w:color="auto"/>
              <w:right w:val="single" w:sz="4" w:space="0" w:color="auto"/>
            </w:tcBorders>
            <w:hideMark/>
          </w:tcPr>
          <w:p w14:paraId="0A16CB21" w14:textId="77777777" w:rsidR="009D23A7" w:rsidRDefault="009D23A7">
            <w:pPr>
              <w:pStyle w:val="ListParagraph"/>
              <w:spacing w:line="360" w:lineRule="auto"/>
              <w:ind w:left="0"/>
            </w:pPr>
            <w:r>
              <w:rPr>
                <w:shd w:val="clear" w:color="auto" w:fill="FFFFFF"/>
              </w:rPr>
              <w:t>Lớn</w:t>
            </w:r>
          </w:p>
        </w:tc>
      </w:tr>
      <w:tr w:rsidR="009D23A7" w14:paraId="28F2265A" w14:textId="77777777" w:rsidTr="009D23A7">
        <w:tc>
          <w:tcPr>
            <w:tcW w:w="3020" w:type="dxa"/>
            <w:tcBorders>
              <w:top w:val="single" w:sz="4" w:space="0" w:color="auto"/>
              <w:left w:val="single" w:sz="4" w:space="0" w:color="auto"/>
              <w:bottom w:val="single" w:sz="4" w:space="0" w:color="auto"/>
              <w:right w:val="single" w:sz="4" w:space="0" w:color="auto"/>
            </w:tcBorders>
            <w:hideMark/>
          </w:tcPr>
          <w:p w14:paraId="460EA0C7" w14:textId="4A1DB396" w:rsidR="009D23A7" w:rsidRDefault="009D23A7">
            <w:pPr>
              <w:pStyle w:val="ListParagraph"/>
              <w:spacing w:line="360" w:lineRule="auto"/>
              <w:ind w:left="0"/>
              <w:rPr>
                <w:b/>
                <w:bCs/>
              </w:rPr>
            </w:pPr>
            <w:r>
              <w:rPr>
                <w:b/>
                <w:bCs/>
              </w:rPr>
              <w:t>Số lượng tham số</w:t>
            </w:r>
          </w:p>
        </w:tc>
        <w:tc>
          <w:tcPr>
            <w:tcW w:w="2986" w:type="dxa"/>
            <w:tcBorders>
              <w:top w:val="single" w:sz="4" w:space="0" w:color="auto"/>
              <w:left w:val="single" w:sz="4" w:space="0" w:color="auto"/>
              <w:bottom w:val="single" w:sz="4" w:space="0" w:color="auto"/>
              <w:right w:val="single" w:sz="4" w:space="0" w:color="auto"/>
            </w:tcBorders>
          </w:tcPr>
          <w:p w14:paraId="3A3AD739" w14:textId="77777777" w:rsidR="009D23A7" w:rsidRDefault="009D23A7">
            <w:pPr>
              <w:spacing w:line="360" w:lineRule="auto"/>
            </w:pPr>
            <w:r>
              <w:t>Tương đối khiêm tốn so với Deep Learning</w:t>
            </w:r>
          </w:p>
          <w:p w14:paraId="7E5F72E1" w14:textId="77777777" w:rsidR="009D23A7" w:rsidRDefault="009D23A7">
            <w:pPr>
              <w:pStyle w:val="ListParagraph"/>
              <w:spacing w:line="360" w:lineRule="auto"/>
              <w:ind w:left="0"/>
            </w:pPr>
          </w:p>
        </w:tc>
        <w:tc>
          <w:tcPr>
            <w:tcW w:w="2984" w:type="dxa"/>
            <w:tcBorders>
              <w:top w:val="single" w:sz="4" w:space="0" w:color="auto"/>
              <w:left w:val="single" w:sz="4" w:space="0" w:color="auto"/>
              <w:bottom w:val="single" w:sz="4" w:space="0" w:color="auto"/>
              <w:right w:val="single" w:sz="4" w:space="0" w:color="auto"/>
            </w:tcBorders>
            <w:hideMark/>
          </w:tcPr>
          <w:p w14:paraId="2EC72563" w14:textId="77777777" w:rsidR="009D23A7" w:rsidRDefault="009D23A7">
            <w:pPr>
              <w:pStyle w:val="ListParagraph"/>
              <w:spacing w:line="360" w:lineRule="auto"/>
              <w:ind w:left="0"/>
            </w:pPr>
            <w:r>
              <w:rPr>
                <w:shd w:val="clear" w:color="auto" w:fill="FFFFFF"/>
              </w:rPr>
              <w:t>Rất nhiều</w:t>
            </w:r>
          </w:p>
        </w:tc>
      </w:tr>
    </w:tbl>
    <w:p w14:paraId="0E848464" w14:textId="77777777" w:rsidR="00AA639A" w:rsidRPr="00EB4014" w:rsidRDefault="00AA639A" w:rsidP="00EB4014"/>
    <w:p w14:paraId="3D878601" w14:textId="44C20FEC" w:rsidR="0021671E" w:rsidRDefault="00D034EF" w:rsidP="00B15A1B">
      <w:pPr>
        <w:pStyle w:val="Heading2"/>
      </w:pPr>
      <w:bookmarkStart w:id="386" w:name="_Toc158930596"/>
      <w:r>
        <w:t>Mạng nơ-</w:t>
      </w:r>
      <w:proofErr w:type="spellStart"/>
      <w:r>
        <w:t>ron</w:t>
      </w:r>
      <w:proofErr w:type="spellEnd"/>
      <w:r>
        <w:t xml:space="preserve"> tích chập</w:t>
      </w:r>
      <w:bookmarkEnd w:id="386"/>
    </w:p>
    <w:p w14:paraId="55B0F908" w14:textId="19FA3A71" w:rsidR="009C683A" w:rsidRPr="009C683A" w:rsidRDefault="00AF5903" w:rsidP="009C683A">
      <w:r w:rsidRPr="00AF5903">
        <w:t xml:space="preserve">Ở lĩnh vực thị giác máy tính, phương pháp tích chập đang rộng rãi được áp dụng. Qua quá trình này, ảnh được xử lý thông qua các tầng tích chập, giúp trích xuất những đặc trưng quan trọng. Mỗi tầng tích chập chứa nhiều đơn vị, và kết quả tại mỗi đơn vị là kết quả của một phép biến đổi tích chập từ tầng trước, thực hiện thông qua phép nhân tích chập với bộ lọc tương </w:t>
      </w:r>
      <w:proofErr w:type="spellStart"/>
      <w:r w:rsidRPr="00AF5903">
        <w:t>ứng.</w:t>
      </w:r>
      <w:r>
        <w:t>Dưới</w:t>
      </w:r>
      <w:proofErr w:type="spellEnd"/>
      <w:r>
        <w:t xml:space="preserve"> đây là ví dụ về 1 mạng nơ </w:t>
      </w:r>
      <w:proofErr w:type="spellStart"/>
      <w:r>
        <w:t>ron</w:t>
      </w:r>
      <w:proofErr w:type="spellEnd"/>
      <w:r>
        <w:t xml:space="preserve"> tích chập </w:t>
      </w:r>
      <w:ins w:id="387" w:author="Microsoft Word" w:date="2024-02-15T23:04:00Z">
        <w:r w:rsidR="000815C2">
          <w:t>:</w:t>
        </w:r>
      </w:ins>
    </w:p>
    <w:p w14:paraId="54E3D86B" w14:textId="77777777" w:rsidR="000B0B05" w:rsidRDefault="00DA7A95" w:rsidP="000B0B05">
      <w:pPr>
        <w:keepNext/>
        <w:jc w:val="center"/>
      </w:pPr>
      <w:r>
        <w:rPr>
          <w:noProof/>
          <w:lang w:val="vi-VN" w:eastAsia="vi-VN"/>
        </w:rPr>
        <w:drawing>
          <wp:inline distT="0" distB="0" distL="0" distR="0" wp14:anchorId="3EA06F76" wp14:editId="5D241865">
            <wp:extent cx="4709160" cy="1596485"/>
            <wp:effectExtent l="0" t="0" r="0" b="3810"/>
            <wp:docPr id="1253651216" name="Picture 3" descr="An Overview of a Convolutional Neural Network (CNN) Archite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An Overview of a Convolutional Neural Network (CNN) Archite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13207" cy="1597857"/>
                    </a:xfrm>
                    <a:prstGeom prst="rect">
                      <a:avLst/>
                    </a:prstGeom>
                    <a:noFill/>
                    <a:ln>
                      <a:noFill/>
                    </a:ln>
                  </pic:spPr>
                </pic:pic>
              </a:graphicData>
            </a:graphic>
          </wp:inline>
        </w:drawing>
      </w:r>
    </w:p>
    <w:p w14:paraId="057E9A92" w14:textId="2662A454" w:rsidR="00DA7A95" w:rsidRPr="00DA7A95" w:rsidRDefault="000B0B05" w:rsidP="000B0B05">
      <w:pPr>
        <w:pStyle w:val="Caption"/>
      </w:pPr>
      <w:bookmarkStart w:id="388" w:name="_Toc158791166"/>
      <w:bookmarkStart w:id="389" w:name="_Toc158991061"/>
      <w:r>
        <w:t xml:space="preserve">Hình </w:t>
      </w:r>
      <w:fldSimple w:instr=" STYLEREF 1 \s ">
        <w:r w:rsidR="0004398F">
          <w:rPr>
            <w:noProof/>
          </w:rPr>
          <w:t>3</w:t>
        </w:r>
      </w:fldSimple>
      <w:r w:rsidR="0004398F">
        <w:noBreakHyphen/>
      </w:r>
      <w:fldSimple w:instr=" SEQ Hình \* ARABIC \s 1 ">
        <w:r w:rsidR="0004398F">
          <w:rPr>
            <w:noProof/>
          </w:rPr>
          <w:t>3</w:t>
        </w:r>
      </w:fldSimple>
      <w:r>
        <w:t xml:space="preserve"> Mạng nơ-</w:t>
      </w:r>
      <w:proofErr w:type="spellStart"/>
      <w:r>
        <w:t>ron</w:t>
      </w:r>
      <w:proofErr w:type="spellEnd"/>
      <w:r>
        <w:t xml:space="preserve"> tích chập</w:t>
      </w:r>
      <w:bookmarkEnd w:id="388"/>
      <w:bookmarkEnd w:id="389"/>
    </w:p>
    <w:p w14:paraId="4AA2F880" w14:textId="4ABE979D" w:rsidR="00AF5903" w:rsidRDefault="00AF5903" w:rsidP="00AF5903">
      <w:pPr>
        <w:spacing w:line="360" w:lineRule="auto"/>
      </w:pPr>
      <w:r>
        <w:t>Một mạng nơ-</w:t>
      </w:r>
      <w:proofErr w:type="spellStart"/>
      <w:r>
        <w:t>ron</w:t>
      </w:r>
      <w:proofErr w:type="spellEnd"/>
      <w:r>
        <w:t xml:space="preserve"> tích chập thường bao gồm các </w:t>
      </w:r>
      <w:r w:rsidR="001D3638">
        <w:t>lớp cơ bản sau:</w:t>
      </w:r>
    </w:p>
    <w:p w14:paraId="490CC555" w14:textId="4CC8B3B5" w:rsidR="00E07687" w:rsidRDefault="00E07687" w:rsidP="00E07687">
      <w:pPr>
        <w:pStyle w:val="ListParagraph"/>
        <w:spacing w:line="360" w:lineRule="auto"/>
        <w:ind w:left="360" w:firstLine="360"/>
      </w:pPr>
      <w:r>
        <w:lastRenderedPageBreak/>
        <w:t>- Lớp tích chập: đây là thành phần quan trọng nhất trong mạng CNN, thể hiện sự liên kết cục bộ thay vì kết nối toàn bộ các điểm ảnh. Các liên kết cục bộ được tính toán bằng phép tích chập giữa các giá trị điểm ảnh trong một vùng ảnh cục bộ với các bộ lọc filters có kích thước nhỏ.</w:t>
      </w:r>
    </w:p>
    <w:p w14:paraId="42DB6E66" w14:textId="77777777" w:rsidR="00333EDF" w:rsidRDefault="00E07687" w:rsidP="00333EDF">
      <w:pPr>
        <w:keepNext/>
        <w:spacing w:line="360" w:lineRule="auto"/>
        <w:jc w:val="center"/>
      </w:pPr>
      <w:r>
        <w:rPr>
          <w:noProof/>
          <w:lang w:val="vi-VN" w:eastAsia="vi-VN"/>
        </w:rPr>
        <w:drawing>
          <wp:inline distT="0" distB="0" distL="0" distR="0" wp14:anchorId="50B326FA" wp14:editId="03EB1380">
            <wp:extent cx="2819400" cy="2065020"/>
            <wp:effectExtent l="0" t="0" r="0" b="0"/>
            <wp:docPr id="2006568794" name="Picture 2"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picture containing text, clock&#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19400" cy="2065020"/>
                    </a:xfrm>
                    <a:prstGeom prst="rect">
                      <a:avLst/>
                    </a:prstGeom>
                    <a:noFill/>
                    <a:ln>
                      <a:noFill/>
                    </a:ln>
                  </pic:spPr>
                </pic:pic>
              </a:graphicData>
            </a:graphic>
          </wp:inline>
        </w:drawing>
      </w:r>
    </w:p>
    <w:p w14:paraId="09FB1A29" w14:textId="0BAED540" w:rsidR="00E07687" w:rsidRDefault="00333EDF" w:rsidP="00333EDF">
      <w:pPr>
        <w:pStyle w:val="Caption"/>
      </w:pPr>
      <w:bookmarkStart w:id="390" w:name="_Toc158791167"/>
      <w:bookmarkStart w:id="391" w:name="_Toc158991062"/>
      <w:r>
        <w:t xml:space="preserve">Hình </w:t>
      </w:r>
      <w:fldSimple w:instr=" STYLEREF 1 \s ">
        <w:r w:rsidR="0004398F">
          <w:rPr>
            <w:noProof/>
          </w:rPr>
          <w:t>3</w:t>
        </w:r>
      </w:fldSimple>
      <w:r w:rsidR="0004398F">
        <w:noBreakHyphen/>
      </w:r>
      <w:fldSimple w:instr=" SEQ Hình \* ARABIC \s 1 ">
        <w:r w:rsidR="0004398F">
          <w:rPr>
            <w:noProof/>
          </w:rPr>
          <w:t>4</w:t>
        </w:r>
      </w:fldSimple>
      <w:r>
        <w:t xml:space="preserve"> Lớp tích chập</w:t>
      </w:r>
      <w:bookmarkEnd w:id="390"/>
      <w:bookmarkEnd w:id="391"/>
    </w:p>
    <w:p w14:paraId="5AD8B622" w14:textId="77777777" w:rsidR="00E07687" w:rsidRDefault="00E07687" w:rsidP="00E07687">
      <w:pPr>
        <w:spacing w:line="360" w:lineRule="auto"/>
        <w:ind w:firstLine="720"/>
        <w:rPr>
          <w:color w:val="auto"/>
        </w:rPr>
      </w:pPr>
      <w:r>
        <w:t>Trong hình trên, bộ lọc được sử dụng là một ma trận có kích thước 3x3, bộ lọc này dịch chuyển lần lượt qua từng vùng ảnh đến khi hoàn thành quét toàn bộ bức ảnh, tạo ra một bức ảnh mới có kích thước 3x3 nhỏ hơn kích thước ảnh đầu vào(5x5).</w:t>
      </w:r>
    </w:p>
    <w:p w14:paraId="46D00D7F" w14:textId="77777777" w:rsidR="00E07687" w:rsidRDefault="00E07687" w:rsidP="00E07687">
      <w:pPr>
        <w:spacing w:line="360" w:lineRule="auto"/>
        <w:ind w:firstLine="720"/>
      </w:pPr>
      <w:r>
        <w:t xml:space="preserve">- Lớp kích hoạt phi tuyến </w:t>
      </w:r>
      <w:proofErr w:type="spellStart"/>
      <w:r>
        <w:t>ReLU</w:t>
      </w:r>
      <w:proofErr w:type="spellEnd"/>
      <w:r>
        <w:t xml:space="preserve">: được xây dựng để đảm bảo tính phi tuyến của mô hình huấn luyện sau khi đã thực hiện một loạt các phép tính toán tuyến tính qua các lớp tích chập. Lớp kích hoạt phi tuyến sử dụng các hàm kích hoạt phi tuyến như </w:t>
      </w:r>
      <w:proofErr w:type="spellStart"/>
      <w:r>
        <w:t>ReLU</w:t>
      </w:r>
      <w:proofErr w:type="spellEnd"/>
      <w:r>
        <w:t xml:space="preserve"> hoặc sigmoid, tanh… để giới hạn phạm vi biên độ cho phép của giá trị đầu </w:t>
      </w:r>
      <w:proofErr w:type="spellStart"/>
      <w:r>
        <w:t>ra.</w:t>
      </w:r>
      <w:proofErr w:type="spellEnd"/>
      <w:r>
        <w:t xml:space="preserve"> Trong số các hàm kích hoạt này, hàm </w:t>
      </w:r>
      <w:proofErr w:type="spellStart"/>
      <w:r>
        <w:t>ReLU</w:t>
      </w:r>
      <w:proofErr w:type="spellEnd"/>
      <w:r>
        <w:t xml:space="preserve"> được chọn do cài đặt đơn giản, tốc độ xử lý nhanh mà vẫn đảm bảo được tính toán hiệu quả. Phép tính toán của hàm </w:t>
      </w:r>
      <w:proofErr w:type="spellStart"/>
      <w:r>
        <w:t>ReLU</w:t>
      </w:r>
      <w:proofErr w:type="spellEnd"/>
      <w:r>
        <w:t xml:space="preserve"> chỉ đơn giản là chuyển tất cả các giá trị âm thành giá trị 0. Lớp </w:t>
      </w:r>
      <w:proofErr w:type="spellStart"/>
      <w:r>
        <w:t>ReLU</w:t>
      </w:r>
      <w:proofErr w:type="spellEnd"/>
      <w:r>
        <w:t xml:space="preserve"> được áp dụng ngay phía sau lớp tích chập, với đầu ra là một ảnh mới có kích thước giống với ảnh đầu vào, các giá trị điểm ảnh cũng hoàn toàn tương tự, trừ các giá trị âm đã bị loại bỏ.</w:t>
      </w:r>
    </w:p>
    <w:p w14:paraId="36A28998" w14:textId="77777777" w:rsidR="00E07687" w:rsidRDefault="00E07687" w:rsidP="00E07687">
      <w:pPr>
        <w:spacing w:line="360" w:lineRule="auto"/>
        <w:ind w:firstLine="720"/>
      </w:pPr>
      <w:r>
        <w:t xml:space="preserve">- Lớp lấy mẫu (pooling layer): được đặt sau lớp tích chập và lớp </w:t>
      </w:r>
      <w:proofErr w:type="spellStart"/>
      <w:r>
        <w:t>ReLU</w:t>
      </w:r>
      <w:proofErr w:type="spellEnd"/>
      <w:r>
        <w:t xml:space="preserve"> để làm giảm kích thước ảnh đầu ra trong khi vẫn giữ được các thông tin quan trọng của ảnh đầu vào. Việc giảm kích thước dữ liệu có tác dụng làm giảm được số lượng tham số cũng như tăng hiệu quả tính toán. Lớp lấy mẫu cũng sử dụng một cửa sổ trượt để quét toàn bộ các vùng trong ảnh như lớp tích chập, và thực hiện phép lấy </w:t>
      </w:r>
      <w:r>
        <w:lastRenderedPageBreak/>
        <w:t xml:space="preserve">mẫu thay vì phép tích chập, sẽ chọn lưu lại một giá trị duy nhất đại diện cho toàn bộ thông tin của vùng ảnh đó. Hình dưới thể hiện các phương thức lấy mẫu thường được sử dụng nhất hiện nay, đó là Max Pooling (lấy giá trị điểm ảnh lớn nhất) và </w:t>
      </w:r>
      <w:proofErr w:type="spellStart"/>
      <w:r>
        <w:t>Avarage</w:t>
      </w:r>
      <w:proofErr w:type="spellEnd"/>
      <w:r>
        <w:t xml:space="preserve"> Pooling (lấy giá trị trung bình của các điểm ảnh trong vùng ảnh cục bộ).</w:t>
      </w:r>
    </w:p>
    <w:p w14:paraId="589D2FFA" w14:textId="77777777" w:rsidR="00333EDF" w:rsidRDefault="00E07687" w:rsidP="00333EDF">
      <w:pPr>
        <w:keepNext/>
        <w:spacing w:line="360" w:lineRule="auto"/>
        <w:jc w:val="center"/>
      </w:pPr>
      <w:r>
        <w:rPr>
          <w:noProof/>
          <w:lang w:val="vi-VN" w:eastAsia="vi-VN"/>
        </w:rPr>
        <w:drawing>
          <wp:inline distT="0" distB="0" distL="0" distR="0" wp14:anchorId="6C57BE55" wp14:editId="7D2DC2DA">
            <wp:extent cx="2689860" cy="1737360"/>
            <wp:effectExtent l="0" t="0" r="0" b="0"/>
            <wp:docPr id="1847788666"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89860" cy="1737360"/>
                    </a:xfrm>
                    <a:prstGeom prst="rect">
                      <a:avLst/>
                    </a:prstGeom>
                    <a:noFill/>
                    <a:ln>
                      <a:noFill/>
                    </a:ln>
                  </pic:spPr>
                </pic:pic>
              </a:graphicData>
            </a:graphic>
          </wp:inline>
        </w:drawing>
      </w:r>
    </w:p>
    <w:p w14:paraId="14855880" w14:textId="2EAD9B12" w:rsidR="00E07687" w:rsidRDefault="00333EDF" w:rsidP="00333EDF">
      <w:pPr>
        <w:pStyle w:val="Caption"/>
      </w:pPr>
      <w:bookmarkStart w:id="392" w:name="_Toc158791168"/>
      <w:bookmarkStart w:id="393" w:name="_Toc158991063"/>
      <w:r>
        <w:t xml:space="preserve">Hình </w:t>
      </w:r>
      <w:fldSimple w:instr=" STYLEREF 1 \s ">
        <w:r w:rsidR="0004398F">
          <w:rPr>
            <w:noProof/>
          </w:rPr>
          <w:t>3</w:t>
        </w:r>
      </w:fldSimple>
      <w:r w:rsidR="0004398F">
        <w:noBreakHyphen/>
      </w:r>
      <w:fldSimple w:instr=" SEQ Hình \* ARABIC \s 1 ">
        <w:r w:rsidR="0004398F">
          <w:rPr>
            <w:noProof/>
          </w:rPr>
          <w:t>5</w:t>
        </w:r>
      </w:fldSimple>
      <w:r>
        <w:t xml:space="preserve"> Lớp lấy mẫu</w:t>
      </w:r>
      <w:bookmarkEnd w:id="392"/>
      <w:bookmarkEnd w:id="393"/>
    </w:p>
    <w:p w14:paraId="6752E370" w14:textId="77777777" w:rsidR="00E07687" w:rsidRDefault="00E07687" w:rsidP="00E07687">
      <w:pPr>
        <w:spacing w:line="360" w:lineRule="auto"/>
        <w:ind w:firstLine="720"/>
        <w:rPr>
          <w:color w:val="auto"/>
        </w:rPr>
      </w:pPr>
      <w:r>
        <w:t>Như vậy, với mỗi ảnh đầu vào được đưa qua lây mẫu sẽ thu được một ảnh đầu ra tương ứng, có kích thước giảm xuống đáng kể nhưng vần giữ được các đặc trưng cần thiết cho quá trình tính toán và nhận dạng.</w:t>
      </w:r>
    </w:p>
    <w:p w14:paraId="71EC3D31" w14:textId="77777777" w:rsidR="00E07687" w:rsidRDefault="00E07687" w:rsidP="00E07687">
      <w:pPr>
        <w:spacing w:line="360" w:lineRule="auto"/>
        <w:ind w:firstLine="720"/>
      </w:pPr>
      <w:r>
        <w:t xml:space="preserve">- Lớp kết nối đầy đủ: được thiết kế tương tự như trong mạng nơ </w:t>
      </w:r>
      <w:proofErr w:type="spellStart"/>
      <w:r>
        <w:t>ron</w:t>
      </w:r>
      <w:proofErr w:type="spellEnd"/>
      <w:r>
        <w:t xml:space="preserve"> truyền thống, tất cả các điểm ảnh được kết nối đầy đủ với node trong lớp tiếp </w:t>
      </w:r>
      <w:proofErr w:type="spellStart"/>
      <w:r>
        <w:t>theo.</w:t>
      </w:r>
      <w:proofErr w:type="spellEnd"/>
      <w:r>
        <w:t xml:space="preserve"> So với mạng nơ </w:t>
      </w:r>
      <w:proofErr w:type="spellStart"/>
      <w:r>
        <w:t>ron</w:t>
      </w:r>
      <w:proofErr w:type="spellEnd"/>
      <w:r>
        <w:t xml:space="preserve"> truyền thống , các ảnh đầu vào của lớp này đã có kích thước được giảm bớt rất nhiều, đồng thời vẫn đảm bảo các thông tin quan trọng của ảnh cho việc nhận dạng. Do vậy, việc tính toán nhận dạng sử dụng mô hình truyền thẳng đã không còn phức tạp và tốn nhiều thời gian như trong mạng nơ </w:t>
      </w:r>
      <w:proofErr w:type="spellStart"/>
      <w:r>
        <w:t>ron</w:t>
      </w:r>
      <w:proofErr w:type="spellEnd"/>
      <w:r>
        <w:t xml:space="preserve"> truyền thống.</w:t>
      </w:r>
    </w:p>
    <w:p w14:paraId="63219457" w14:textId="28D4F35F" w:rsidR="00686033" w:rsidRPr="00686033" w:rsidRDefault="00E07687" w:rsidP="00DD714A">
      <w:pPr>
        <w:spacing w:line="360" w:lineRule="auto"/>
      </w:pPr>
      <w:r>
        <w:t xml:space="preserve">          - Lớp Dropout: một phần quan trọng trong mạng neural, đặc biệt là trong kiến trúc mạng CNN. Lớp này được thiết kế để ngẫu nhiên "tắt" một số lượng ngẫu nhiên các đơn vị (neuron) trong quá trình huấn luyện, giúp chống lại hiện tượng overfitting và làm tăng khả năng tổng quát hóa của mô </w:t>
      </w:r>
      <w:proofErr w:type="spellStart"/>
      <w:r>
        <w:t>hình.Khi</w:t>
      </w:r>
      <w:proofErr w:type="spellEnd"/>
      <w:r>
        <w:t xml:space="preserve"> lớp Dropout được áp dụng, một phần tử của ma trận trọng số hoặc đầu ra của lớp trước đó sẽ được ngẫu nhiên đặt về giá trị 0 trong quá trình huấn luyện. Quá trình này giúp mô hình học cách không phụ thuộc quá nhiều vào một số đơn vị cụ thể, tăng khả năng tổng quát hóa khi đối mặt với dữ liệu </w:t>
      </w:r>
      <w:proofErr w:type="spellStart"/>
      <w:r>
        <w:t>mới.Ở</w:t>
      </w:r>
      <w:proofErr w:type="spellEnd"/>
      <w:r>
        <w:t xml:space="preserve"> đây, Dropout được áp dụng bằng 50% . Qua quá trình huấn luyện, lớp Dropout tạo điều kiện cho mô hình học cách tự điều chỉnh và tránh việc phụ thuộc quá mức vào một số đặc trưng cụ thể của dữ liệu huấn luyện.</w:t>
      </w:r>
    </w:p>
    <w:p w14:paraId="4601CD43" w14:textId="47285C83" w:rsidR="006A6C05" w:rsidRDefault="006A6C05" w:rsidP="006A6C05">
      <w:pPr>
        <w:pStyle w:val="Heading1"/>
      </w:pPr>
      <w:bookmarkStart w:id="394" w:name="_Toc158930597"/>
      <w:r>
        <w:lastRenderedPageBreak/>
        <w:t>CÁC KỸ THUẬT ĐỀ XUẤT</w:t>
      </w:r>
      <w:bookmarkEnd w:id="394"/>
      <w:r>
        <w:t xml:space="preserve"> </w:t>
      </w:r>
    </w:p>
    <w:p w14:paraId="3A7CD376" w14:textId="77777777" w:rsidR="007249B2" w:rsidRDefault="007249B2" w:rsidP="007249B2">
      <w:r>
        <w:t>Để thực hiện phân loại phấn hoa, có hai cách tiếp cận chính:</w:t>
      </w:r>
    </w:p>
    <w:p w14:paraId="0BE97985" w14:textId="77777777" w:rsidR="008006C4" w:rsidRDefault="007249B2" w:rsidP="007249B2">
      <w:pPr>
        <w:pStyle w:val="ListParagraph"/>
        <w:numPr>
          <w:ilvl w:val="0"/>
          <w:numId w:val="7"/>
        </w:numPr>
      </w:pPr>
      <w:r>
        <w:t xml:space="preserve">Cách tiếp cận truyền thống: sử dụng các đặc trưng tự thiết kế như khảo sát ở chương 2. Để trích chọn các đặc trưng này, cần có một bộ phát hiện đường bao của phấn hoa. Trong đồ án này, sinh viên đề xuất sử dụng mạng YOLOv8 để thực hiện tách phần phấn hoa ra khỏi vùng nền. Sau đó các đặc trưng về hình thái học sẽ được trích chọn. Một bộ phân lớp </w:t>
      </w:r>
      <w:r w:rsidR="008006C4">
        <w:t>SVM sẽ được xây dựng sử dụng các đặc trưng tự thiết kế để thực hiện phân loại loài thực vật từ hình ảnh phấn hoa.</w:t>
      </w:r>
    </w:p>
    <w:p w14:paraId="7271EC26" w14:textId="204AEA2F" w:rsidR="007249B2" w:rsidRDefault="008006C4" w:rsidP="008006C4">
      <w:pPr>
        <w:pStyle w:val="ListParagraph"/>
        <w:numPr>
          <w:ilvl w:val="0"/>
          <w:numId w:val="7"/>
        </w:numPr>
      </w:pPr>
      <w:r>
        <w:t>Các tiếp cần sử dụng mạng nơ-</w:t>
      </w:r>
      <w:proofErr w:type="spellStart"/>
      <w:r>
        <w:t>ron</w:t>
      </w:r>
      <w:proofErr w:type="spellEnd"/>
      <w:r>
        <w:t xml:space="preserve"> tích chập: Mạng nơ-</w:t>
      </w:r>
      <w:proofErr w:type="spellStart"/>
      <w:r>
        <w:t>ron</w:t>
      </w:r>
      <w:proofErr w:type="spellEnd"/>
      <w:r>
        <w:t xml:space="preserve"> tích chập đã được chứng minh hiệu quả trong nhiều bài toán phân loại ảnh. Trong đồ án này, sinh viên sử dụng mạng </w:t>
      </w:r>
      <w:r w:rsidR="007249B2">
        <w:t xml:space="preserve"> </w:t>
      </w:r>
      <w:r w:rsidRPr="0058314A">
        <w:rPr>
          <w:highlight w:val="yellow"/>
        </w:rPr>
        <w:t>APFA-Net</w:t>
      </w:r>
      <w:r>
        <w:t>. Việc sử dụng trực tiếp một mạng nơ-</w:t>
      </w:r>
      <w:proofErr w:type="spellStart"/>
      <w:r>
        <w:t>ron</w:t>
      </w:r>
      <w:proofErr w:type="spellEnd"/>
      <w:r>
        <w:t xml:space="preserve"> tích chập tránh được quá trình tách đối tượng ra khỏi nền. Sinh viên đánh giá hiệu quả của việc dùng mạng nơ-</w:t>
      </w:r>
      <w:proofErr w:type="spellStart"/>
      <w:r>
        <w:t>ron</w:t>
      </w:r>
      <w:proofErr w:type="spellEnd"/>
      <w:r>
        <w:t xml:space="preserve"> tích chập với cách tiếp cận truyền thống ở trên.</w:t>
      </w:r>
    </w:p>
    <w:p w14:paraId="7506E077" w14:textId="77777777" w:rsidR="008006C4" w:rsidRPr="007249B2" w:rsidRDefault="008006C4" w:rsidP="008006C4">
      <w:pPr>
        <w:pStyle w:val="ListParagraph"/>
      </w:pPr>
    </w:p>
    <w:p w14:paraId="4E5D239F" w14:textId="70498958" w:rsidR="00F37687" w:rsidRPr="00677C0A" w:rsidRDefault="00F37687" w:rsidP="00F37687">
      <w:pPr>
        <w:pStyle w:val="Heading2"/>
      </w:pPr>
      <w:bookmarkStart w:id="395" w:name="_Toc158930598"/>
      <w:r>
        <w:t xml:space="preserve">Phân </w:t>
      </w:r>
      <w:r w:rsidR="008006C4">
        <w:t>loại phấn hoa dùng đặc trưng tự thiết kế</w:t>
      </w:r>
      <w:bookmarkEnd w:id="395"/>
    </w:p>
    <w:p w14:paraId="662C71B6" w14:textId="399C4E58" w:rsidR="00F37687" w:rsidRDefault="008006C4" w:rsidP="00F37687">
      <w:pPr>
        <w:pStyle w:val="Heading3"/>
      </w:pPr>
      <w:bookmarkStart w:id="396" w:name="_Toc158930599"/>
      <w:r>
        <w:t xml:space="preserve">Phân vùng </w:t>
      </w:r>
      <w:r>
        <w:t>phấn hoa bằng YOLOv8</w:t>
      </w:r>
      <w:r w:rsidR="00F37687">
        <w:t xml:space="preserve"> </w:t>
      </w:r>
      <w:bookmarkEnd w:id="396"/>
    </w:p>
    <w:p w14:paraId="47FD9EA7" w14:textId="3AD007C8" w:rsidR="00F37687" w:rsidRDefault="00F37687" w:rsidP="00F37687">
      <w:r>
        <w:t xml:space="preserve">Một trong những mô hình </w:t>
      </w:r>
      <w:r w:rsidR="0058314A">
        <w:t xml:space="preserve">phát hiện đối tượng một giai đoạn phổ biết </w:t>
      </w:r>
      <w:r>
        <w:t>nhất. YOLO, hay You Only Look Once, đại diện cho một bộ mô hình phát hiện đối tượng độc đáo được sử dụng rộng rãi để thực hiện nhiệm vụ phát hiện và phân loại đối tượng trong lĩnh vực thị giác máy tính.</w:t>
      </w:r>
      <w:r w:rsidR="0058314A">
        <w:t xml:space="preserve"> </w:t>
      </w:r>
      <w:r>
        <w:t xml:space="preserve">Ban đầu được phát triển bởi Joseph </w:t>
      </w:r>
      <w:proofErr w:type="spellStart"/>
      <w:r>
        <w:t>Redmon</w:t>
      </w:r>
      <w:proofErr w:type="spellEnd"/>
      <w:r>
        <w:t xml:space="preserve">, Ali </w:t>
      </w:r>
      <w:proofErr w:type="spellStart"/>
      <w:r>
        <w:t>Farhadi</w:t>
      </w:r>
      <w:proofErr w:type="spellEnd"/>
      <w:r>
        <w:t xml:space="preserve"> và Santosh </w:t>
      </w:r>
      <w:proofErr w:type="spellStart"/>
      <w:r>
        <w:t>Divvala</w:t>
      </w:r>
      <w:proofErr w:type="spellEnd"/>
      <w:r>
        <w:t xml:space="preserve">, YOLO hướng đến việc đạt được độ chính xác cao trong phát hiện đối tượng, đồng thời duy trì tốc độ thời gian thực. </w:t>
      </w:r>
      <w:r w:rsidR="0058314A">
        <w:t>M</w:t>
      </w:r>
      <w:r>
        <w:t>ô hình này thuộc loại mô hình phát hiện đối tượng một giai đoạn, xử lý toàn bộ hình ảnh trong một lần chạy của mạng nơ-</w:t>
      </w:r>
      <w:proofErr w:type="spellStart"/>
      <w:r>
        <w:t>ron</w:t>
      </w:r>
      <w:proofErr w:type="spellEnd"/>
      <w:r>
        <w:t xml:space="preserve"> tích chập (CNN).</w:t>
      </w:r>
      <w:r w:rsidR="0058314A">
        <w:t xml:space="preserve"> </w:t>
      </w:r>
      <w:r>
        <w:t>Điểm độc đáo của YOLO chính là phương pháp phát hiện trong một giai đoạn, được thiết kế để phát hiện đối tượng một cách nhanh chóng và chính xác. Khác với các mô hình phát hiện hai giai đoạn, như R-CNN, YOLO xử lý toàn bộ hình ảnh trong một lượt, mang lại hiệu suất cao và tối ưu.</w:t>
      </w:r>
    </w:p>
    <w:p w14:paraId="67BC5617" w14:textId="77777777" w:rsidR="00F37687" w:rsidRDefault="00F37687" w:rsidP="00F37687">
      <w:pPr>
        <w:keepNext/>
        <w:jc w:val="center"/>
      </w:pPr>
      <w:r w:rsidRPr="00D334FC">
        <w:rPr>
          <w:noProof/>
          <w:lang w:val="vi-VN" w:eastAsia="vi-VN"/>
        </w:rPr>
        <w:drawing>
          <wp:inline distT="0" distB="0" distL="0" distR="0" wp14:anchorId="01D967DC" wp14:editId="0C721FB1">
            <wp:extent cx="5400040" cy="1209675"/>
            <wp:effectExtent l="0" t="0" r="0" b="9525"/>
            <wp:docPr id="1228872869"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72869" name="Picture 1" descr="A diagram of a network&#10;&#10;Description automatically generated"/>
                    <pic:cNvPicPr/>
                  </pic:nvPicPr>
                  <pic:blipFill>
                    <a:blip r:embed="rId23"/>
                    <a:stretch>
                      <a:fillRect/>
                    </a:stretch>
                  </pic:blipFill>
                  <pic:spPr>
                    <a:xfrm>
                      <a:off x="0" y="0"/>
                      <a:ext cx="5400040" cy="1209675"/>
                    </a:xfrm>
                    <a:prstGeom prst="rect">
                      <a:avLst/>
                    </a:prstGeom>
                  </pic:spPr>
                </pic:pic>
              </a:graphicData>
            </a:graphic>
          </wp:inline>
        </w:drawing>
      </w:r>
    </w:p>
    <w:p w14:paraId="3F3FA000" w14:textId="24B3DB75" w:rsidR="00F37687" w:rsidRDefault="00F37687" w:rsidP="00F37687">
      <w:pPr>
        <w:pStyle w:val="Caption"/>
      </w:pPr>
      <w:bookmarkStart w:id="397" w:name="_Toc158991064"/>
      <w:r>
        <w:t xml:space="preserve">Hình </w:t>
      </w:r>
      <w:fldSimple w:instr=" STYLEREF 1 \s ">
        <w:r w:rsidR="0004398F">
          <w:rPr>
            <w:noProof/>
          </w:rPr>
          <w:t>4</w:t>
        </w:r>
      </w:fldSimple>
      <w:r w:rsidR="0004398F">
        <w:noBreakHyphen/>
      </w:r>
      <w:fldSimple w:instr=" SEQ Hình \* ARABIC \s 1 ">
        <w:r w:rsidR="0004398F">
          <w:rPr>
            <w:noProof/>
          </w:rPr>
          <w:t>1</w:t>
        </w:r>
      </w:fldSimple>
      <w:r>
        <w:t xml:space="preserve"> Mô hình YOLO</w:t>
      </w:r>
      <w:bookmarkEnd w:id="397"/>
    </w:p>
    <w:p w14:paraId="5F8C2717" w14:textId="6C0ADB77" w:rsidR="00F37687" w:rsidRPr="001F2589" w:rsidRDefault="00F37687" w:rsidP="00F37687">
      <w:r>
        <w:t xml:space="preserve">YOLOv8 có là 1 mạng có kiến trúc khá phức tạp được thể hiện như hình bên dưới </w:t>
      </w:r>
    </w:p>
    <w:p w14:paraId="1EC48309" w14:textId="77777777" w:rsidR="00F37687" w:rsidRDefault="00F37687" w:rsidP="0078585E">
      <w:pPr>
        <w:keepNext/>
        <w:jc w:val="center"/>
      </w:pPr>
      <w:r>
        <w:rPr>
          <w:noProof/>
          <w:lang w:val="vi-VN" w:eastAsia="vi-VN"/>
        </w:rPr>
        <w:lastRenderedPageBreak/>
        <w:drawing>
          <wp:inline distT="0" distB="0" distL="0" distR="0" wp14:anchorId="10625110" wp14:editId="73CE5B28">
            <wp:extent cx="4519743" cy="4732867"/>
            <wp:effectExtent l="0" t="0" r="0" b="0"/>
            <wp:docPr id="1786576899" name="Picture 5" descr="What is YOLOv8? The Ultimate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What is YOLOv8? The Ultimate Guid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22429" cy="4735680"/>
                    </a:xfrm>
                    <a:prstGeom prst="rect">
                      <a:avLst/>
                    </a:prstGeom>
                    <a:noFill/>
                    <a:ln>
                      <a:noFill/>
                    </a:ln>
                  </pic:spPr>
                </pic:pic>
              </a:graphicData>
            </a:graphic>
          </wp:inline>
        </w:drawing>
      </w:r>
    </w:p>
    <w:p w14:paraId="73E3B666" w14:textId="7B640F5C" w:rsidR="00F37687" w:rsidRDefault="00F37687" w:rsidP="00F37687">
      <w:pPr>
        <w:pStyle w:val="Caption"/>
      </w:pPr>
      <w:bookmarkStart w:id="398" w:name="_Toc158991066"/>
      <w:r>
        <w:t xml:space="preserve">Hình </w:t>
      </w:r>
      <w:fldSimple w:instr=" STYLEREF 1 \s ">
        <w:r w:rsidR="0004398F">
          <w:rPr>
            <w:noProof/>
          </w:rPr>
          <w:t>4</w:t>
        </w:r>
      </w:fldSimple>
      <w:r w:rsidR="0004398F">
        <w:noBreakHyphen/>
      </w:r>
      <w:fldSimple w:instr=" SEQ Hình \* ARABIC \s 1 ">
        <w:r w:rsidR="0004398F">
          <w:rPr>
            <w:noProof/>
          </w:rPr>
          <w:t>3</w:t>
        </w:r>
      </w:fldSimple>
      <w:r>
        <w:t xml:space="preserve"> Kiến trúc mạng YOLOv8</w:t>
      </w:r>
      <w:bookmarkEnd w:id="398"/>
    </w:p>
    <w:p w14:paraId="1186D0DC" w14:textId="1309AB1A" w:rsidR="00822204" w:rsidRDefault="00822204" w:rsidP="00822204">
      <w:r>
        <w:t>Tổng quan kiến trúc mạng CNN của YOLOv8:</w:t>
      </w:r>
    </w:p>
    <w:p w14:paraId="7C073301" w14:textId="77777777" w:rsidR="00822204" w:rsidRDefault="00822204" w:rsidP="00E44E21">
      <w:pPr>
        <w:pStyle w:val="ListParagraph"/>
        <w:numPr>
          <w:ilvl w:val="0"/>
          <w:numId w:val="12"/>
        </w:numPr>
      </w:pPr>
      <w:r>
        <w:t xml:space="preserve">Backbone YOLOv8 sử dụng </w:t>
      </w:r>
      <w:proofErr w:type="spellStart"/>
      <w:r>
        <w:t>CSPResNet</w:t>
      </w:r>
      <w:proofErr w:type="spellEnd"/>
      <w:r>
        <w:t xml:space="preserve"> hoặc </w:t>
      </w:r>
      <w:proofErr w:type="spellStart"/>
      <w:r>
        <w:t>CSPDarknet</w:t>
      </w:r>
      <w:proofErr w:type="spellEnd"/>
      <w:r>
        <w:t xml:space="preserve"> làm backbone để trích xuất đặc trưng. </w:t>
      </w:r>
      <w:proofErr w:type="spellStart"/>
      <w:r>
        <w:t>CSPResNet</w:t>
      </w:r>
      <w:proofErr w:type="spellEnd"/>
      <w:r>
        <w:t xml:space="preserve"> dựa trên kiến trúc </w:t>
      </w:r>
      <w:proofErr w:type="spellStart"/>
      <w:r>
        <w:t>ResNet</w:t>
      </w:r>
      <w:proofErr w:type="spellEnd"/>
      <w:r>
        <w:t xml:space="preserve"> và </w:t>
      </w:r>
      <w:proofErr w:type="spellStart"/>
      <w:r>
        <w:t>CSPDarknet</w:t>
      </w:r>
      <w:proofErr w:type="spellEnd"/>
      <w:r>
        <w:t xml:space="preserve"> dựa trên </w:t>
      </w:r>
      <w:proofErr w:type="spellStart"/>
      <w:r>
        <w:t>DarkNet</w:t>
      </w:r>
      <w:proofErr w:type="spellEnd"/>
      <w:r>
        <w:t xml:space="preserve"> - cả hai đều được tối ưu hóa cho việc phát hiện đối tượng.</w:t>
      </w:r>
    </w:p>
    <w:p w14:paraId="3B3C9836" w14:textId="77777777" w:rsidR="00822204" w:rsidRDefault="00822204" w:rsidP="00E44E21">
      <w:pPr>
        <w:pStyle w:val="ListParagraph"/>
        <w:numPr>
          <w:ilvl w:val="0"/>
          <w:numId w:val="12"/>
        </w:numPr>
      </w:pPr>
      <w:r>
        <w:t xml:space="preserve">Neck Sau backbone là khối Neck gồm SPP và </w:t>
      </w:r>
      <w:proofErr w:type="spellStart"/>
      <w:r>
        <w:t>PANet</w:t>
      </w:r>
      <w:proofErr w:type="spellEnd"/>
      <w:r>
        <w:t>, giúp nâng cao khả năng biểu diễn bối cảnh của các đặc trưng được trích xuất.</w:t>
      </w:r>
    </w:p>
    <w:p w14:paraId="1EA82A5C" w14:textId="2699CE56" w:rsidR="00822204" w:rsidRDefault="00822204" w:rsidP="00E44E21">
      <w:pPr>
        <w:pStyle w:val="ListParagraph"/>
        <w:numPr>
          <w:ilvl w:val="0"/>
          <w:numId w:val="12"/>
        </w:numPr>
      </w:pPr>
      <w:r>
        <w:t>Head</w:t>
      </w:r>
      <w:r w:rsidR="00C81429">
        <w:t xml:space="preserve"> của</w:t>
      </w:r>
      <w:r>
        <w:t xml:space="preserve"> YOLOv</w:t>
      </w:r>
      <w:r w:rsidR="00C81429">
        <w:t>8 bao gồm:</w:t>
      </w:r>
    </w:p>
    <w:p w14:paraId="346DBDA0" w14:textId="6A760474" w:rsidR="00822204" w:rsidRDefault="000962E5" w:rsidP="00E44E21">
      <w:pPr>
        <w:pStyle w:val="ListParagraph"/>
        <w:numPr>
          <w:ilvl w:val="0"/>
          <w:numId w:val="13"/>
        </w:numPr>
      </w:pPr>
      <w:r w:rsidRPr="000962E5">
        <w:t>Large detection head</w:t>
      </w:r>
      <w:r w:rsidR="00822204">
        <w:t>: dự đoán các đối tượng lớn</w:t>
      </w:r>
      <w:r w:rsidR="003245C4">
        <w:t>.</w:t>
      </w:r>
    </w:p>
    <w:p w14:paraId="7110716C" w14:textId="34DDD3DC" w:rsidR="00822204" w:rsidRDefault="000962E5" w:rsidP="00E44E21">
      <w:pPr>
        <w:pStyle w:val="ListParagraph"/>
        <w:numPr>
          <w:ilvl w:val="0"/>
          <w:numId w:val="13"/>
        </w:numPr>
      </w:pPr>
      <w:r w:rsidRPr="000962E5">
        <w:t>Medium detection head</w:t>
      </w:r>
      <w:r w:rsidR="00822204">
        <w:t>: dự đoán các đối tượng vừa</w:t>
      </w:r>
      <w:r w:rsidR="003245C4">
        <w:t>.</w:t>
      </w:r>
    </w:p>
    <w:p w14:paraId="58A77A6F" w14:textId="19D841DE" w:rsidR="001817AA" w:rsidRDefault="000962E5" w:rsidP="00E44E21">
      <w:pPr>
        <w:pStyle w:val="ListParagraph"/>
        <w:numPr>
          <w:ilvl w:val="0"/>
          <w:numId w:val="13"/>
        </w:numPr>
      </w:pPr>
      <w:r w:rsidRPr="000962E5">
        <w:t>Small detection head</w:t>
      </w:r>
      <w:r w:rsidR="00822204">
        <w:t xml:space="preserve">: dự đoán các đối tượng nhỏ </w:t>
      </w:r>
      <w:r w:rsidR="003245C4">
        <w:t>.</w:t>
      </w:r>
    </w:p>
    <w:p w14:paraId="1EDC3552" w14:textId="048A6460" w:rsidR="00822204" w:rsidRDefault="00822204" w:rsidP="00E44E21">
      <w:pPr>
        <w:pStyle w:val="ListParagraph"/>
        <w:numPr>
          <w:ilvl w:val="0"/>
          <w:numId w:val="12"/>
        </w:numPr>
      </w:pPr>
      <w:r>
        <w:t xml:space="preserve">Mỗi </w:t>
      </w:r>
      <w:r w:rsidR="001817AA">
        <w:t>Head detection</w:t>
      </w:r>
      <w:r>
        <w:t xml:space="preserve"> áp dụng cơ chế attention khác nhau để tập trung vào các vùng quan trọng của feature map tương ứng.</w:t>
      </w:r>
    </w:p>
    <w:p w14:paraId="2032EFDA" w14:textId="1FC765DD" w:rsidR="00822204" w:rsidRDefault="00822204" w:rsidP="00822204">
      <w:r>
        <w:t xml:space="preserve">Đầu ra </w:t>
      </w:r>
      <w:r w:rsidR="00820E95">
        <w:t>là sự</w:t>
      </w:r>
      <w:r>
        <w:t xml:space="preserve"> kết hợp </w:t>
      </w:r>
      <w:r w:rsidR="00820E95">
        <w:t>của 3 output</w:t>
      </w:r>
      <w:r>
        <w:t xml:space="preserve">, YOLOv8 sẽ dự đoán </w:t>
      </w:r>
      <w:r w:rsidR="003245C4">
        <w:t>(</w:t>
      </w:r>
      <w:r>
        <w:t>bounding box) và xác suất của các lớp đối tượng.</w:t>
      </w:r>
    </w:p>
    <w:p w14:paraId="7AE2698F" w14:textId="00177D6A" w:rsidR="00B310E7" w:rsidRDefault="00B310E7" w:rsidP="00B310E7">
      <w:r>
        <w:t>Các điểm cốt lõi và cải tiến của mạng YOLOv8 được tóm tắt như sau :</w:t>
      </w:r>
    </w:p>
    <w:p w14:paraId="0966BCB6" w14:textId="3BA9B46E" w:rsidR="00B310E7" w:rsidRDefault="0028199C" w:rsidP="00E44E21">
      <w:pPr>
        <w:pStyle w:val="ListParagraph"/>
        <w:numPr>
          <w:ilvl w:val="0"/>
          <w:numId w:val="9"/>
        </w:numPr>
      </w:pPr>
      <w:r>
        <w:t xml:space="preserve">Backbone network </w:t>
      </w:r>
      <w:r w:rsidR="00B310E7">
        <w:t xml:space="preserve">và </w:t>
      </w:r>
      <w:r>
        <w:t>neck</w:t>
      </w:r>
      <w:r w:rsidR="005517C9">
        <w:t>-model</w:t>
      </w:r>
      <w:r w:rsidR="00B310E7">
        <w:t xml:space="preserve"> dựa trên ý tưởng thiết kế ELAN của YOLOv7, thay thế mô-đun C3 của YOLOv5 bằng mô-đun C2f. </w:t>
      </w:r>
    </w:p>
    <w:p w14:paraId="66FD7F6A" w14:textId="71FB6A96" w:rsidR="00B310E7" w:rsidRDefault="00B310E7" w:rsidP="00E44E21">
      <w:pPr>
        <w:pStyle w:val="ListParagraph"/>
        <w:numPr>
          <w:ilvl w:val="0"/>
          <w:numId w:val="9"/>
        </w:numPr>
      </w:pPr>
      <w:r>
        <w:lastRenderedPageBreak/>
        <w:t>Mô-đun Head đã được cập nhật thành cấu trúc tách biệt hiện đại, phân chia các phần phân loại và phát hiện, và chuyển từ Anchor-Based sang Anchor-Free.</w:t>
      </w:r>
    </w:p>
    <w:p w14:paraId="28FF1E5F" w14:textId="2896B939" w:rsidR="001817AA" w:rsidRDefault="00EF5C49" w:rsidP="00E44E21">
      <w:pPr>
        <w:pStyle w:val="ListParagraph"/>
        <w:numPr>
          <w:ilvl w:val="0"/>
          <w:numId w:val="9"/>
        </w:numPr>
      </w:pPr>
      <w:r w:rsidRPr="00EF5C49">
        <w:t>Kỹ thuật Tăng cường Dữ liệu Mosaic</w:t>
      </w:r>
      <w:r w:rsidR="003C34C6">
        <w:t xml:space="preserve"> </w:t>
      </w:r>
      <w:r w:rsidR="003F31F3">
        <w:t>chỉ được</w:t>
      </w:r>
      <w:r w:rsidR="00B310E7">
        <w:t xml:space="preserve"> </w:t>
      </w:r>
      <w:r w:rsidR="003F31F3">
        <w:t>sử dụng</w:t>
      </w:r>
      <w:r w:rsidR="00B310E7">
        <w:t xml:space="preserve"> trong 10 epoch cuối cùng. </w:t>
      </w:r>
    </w:p>
    <w:p w14:paraId="2663E595" w14:textId="6871903A" w:rsidR="00131D28" w:rsidRDefault="00A60ED7" w:rsidP="00677C0A">
      <w:pPr>
        <w:pStyle w:val="Heading2"/>
      </w:pPr>
      <w:bookmarkStart w:id="399" w:name="_Toc158930602"/>
      <w:r>
        <w:t>Các đặc trưng dựa trên đường bao của hạt phấn</w:t>
      </w:r>
      <w:bookmarkEnd w:id="399"/>
    </w:p>
    <w:p w14:paraId="240D9790" w14:textId="6235F9F7" w:rsidR="00C71E3E" w:rsidRDefault="00C71E3E" w:rsidP="00FF3ED2">
      <w:pPr>
        <w:pStyle w:val="Heading3"/>
      </w:pPr>
      <w:bookmarkStart w:id="400" w:name="_Toc158930603"/>
      <w:r>
        <w:t>Trích xuất các đặc trưng</w:t>
      </w:r>
      <w:bookmarkEnd w:id="400"/>
      <w:r>
        <w:t xml:space="preserve"> về hình thái</w:t>
      </w:r>
    </w:p>
    <w:p w14:paraId="387C3452" w14:textId="77777777" w:rsidR="00C71E3E" w:rsidRDefault="00C71E3E" w:rsidP="00C71E3E">
      <w:r>
        <w:t>Dựa trên đường bao của hạt phấn, ta rút ra các đặc trưng về hình thái được sử dụng để mô tả hạt phấn, bao gồm:</w:t>
      </w:r>
    </w:p>
    <w:p w14:paraId="35F65518" w14:textId="77777777" w:rsidR="00E40AED" w:rsidRDefault="00E40AED" w:rsidP="00E40AED">
      <w:r>
        <w:t>Trích xuất các thông tin dựa trên đường bao:</w:t>
      </w:r>
    </w:p>
    <w:p w14:paraId="462B41E0" w14:textId="29D5D1A6" w:rsidR="00E40AED" w:rsidRDefault="00E40AED" w:rsidP="00E40AED">
      <w:r>
        <w:t>•</w:t>
      </w:r>
      <w:r>
        <w:tab/>
        <w:t>Diện tíc</w:t>
      </w:r>
      <w:r w:rsidR="0046080B">
        <w:t>h</w:t>
      </w:r>
      <w:r>
        <w:t>: tổng số điểm ảnh trong vùng phân đoạn của hạt phấn.</w:t>
      </w:r>
    </w:p>
    <w:p w14:paraId="048B0525" w14:textId="77777777" w:rsidR="00E40AED" w:rsidRPr="00310B24" w:rsidRDefault="00E40AED" w:rsidP="00E40AED">
      <w:pPr>
        <w:pStyle w:val="cngthc"/>
      </w:pPr>
      <w:r>
        <w:t xml:space="preserve">Area = </w:t>
      </w:r>
      <m:oMath>
        <m:nary>
          <m:naryPr>
            <m:chr m:val="∑"/>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nary>
              <m:naryPr>
                <m:chr m:val="∑"/>
                <m:ctrlPr>
                  <w:rPr>
                    <w:rFonts w:ascii="Cambria Math" w:hAnsi="Cambria Math"/>
                  </w:rPr>
                </m:ctrlPr>
              </m:naryPr>
              <m:sub>
                <m:r>
                  <w:rPr>
                    <w:rFonts w:ascii="Cambria Math" w:hAnsi="Cambria Math"/>
                  </w:rPr>
                  <m:t>m</m:t>
                </m:r>
                <m:r>
                  <m:rPr>
                    <m:sty m:val="p"/>
                  </m:rPr>
                  <w:rPr>
                    <w:rFonts w:ascii="Cambria Math" w:hAnsi="Cambria Math"/>
                  </w:rPr>
                  <m:t>=1</m:t>
                </m:r>
              </m:sub>
              <m:sup>
                <m:r>
                  <w:rPr>
                    <w:rFonts w:ascii="Cambria Math" w:hAnsi="Cambria Math"/>
                  </w:rPr>
                  <m:t>M</m:t>
                </m:r>
              </m:sup>
              <m:e>
                <m:r>
                  <w:rPr>
                    <w:rFonts w:ascii="Cambria Math" w:hAnsi="Cambria Math"/>
                  </w:rPr>
                  <m:t>B</m:t>
                </m:r>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e>
            </m:nary>
          </m:e>
        </m:nary>
      </m:oMath>
    </w:p>
    <w:p w14:paraId="64511CF4" w14:textId="7A3722FF" w:rsidR="00E40AED" w:rsidRPr="007A6EC1" w:rsidRDefault="00E40AED" w:rsidP="00E40AED">
      <w:pPr>
        <w:rPr>
          <w:lang w:val="sv-SE"/>
        </w:rPr>
      </w:pPr>
      <w:r w:rsidRPr="007A6EC1">
        <w:rPr>
          <w:lang w:val="sv-SE"/>
        </w:rPr>
        <w:t>•</w:t>
      </w:r>
      <w:r w:rsidRPr="007A6EC1">
        <w:rPr>
          <w:lang w:val="sv-SE"/>
        </w:rPr>
        <w:tab/>
        <w:t>Chu vi: số điểm ảnh biên của hạt phấn.</w:t>
      </w:r>
    </w:p>
    <w:p w14:paraId="16D0A58B" w14:textId="77777777" w:rsidR="00E40AED" w:rsidRDefault="00E40AED" w:rsidP="00E40AED">
      <w:pPr>
        <w:pStyle w:val="cngthc"/>
      </w:pPr>
      <w:r>
        <w:t xml:space="preserve">Perimeter = </w:t>
      </w:r>
      <m:oMath>
        <m:nary>
          <m:naryPr>
            <m:chr m:val="∑"/>
            <m:ctrlPr>
              <w:rPr>
                <w:rFonts w:ascii="Cambria Math" w:hAnsi="Cambria Math"/>
              </w:rPr>
            </m:ctrlPr>
          </m:naryPr>
          <m:sub>
            <m:r>
              <w:rPr>
                <w:rFonts w:ascii="Cambria Math" w:hAnsi="Cambria Math"/>
              </w:rPr>
              <m:t>n=1</m:t>
            </m:r>
          </m:sub>
          <m:sup>
            <m:r>
              <w:rPr>
                <w:rFonts w:ascii="Cambria Math" w:hAnsi="Cambria Math"/>
              </w:rPr>
              <m:t>N</m:t>
            </m:r>
          </m:sup>
          <m:e>
            <m:nary>
              <m:naryPr>
                <m:chr m:val="∑"/>
                <m:ctrlPr>
                  <w:rPr>
                    <w:rFonts w:ascii="Cambria Math" w:hAnsi="Cambria Math"/>
                  </w:rPr>
                </m:ctrlPr>
              </m:naryPr>
              <m:sub>
                <m:r>
                  <w:rPr>
                    <w:rFonts w:ascii="Cambria Math" w:hAnsi="Cambria Math"/>
                  </w:rPr>
                  <m:t>m=1</m:t>
                </m:r>
              </m:sub>
              <m:sup>
                <m:r>
                  <w:rPr>
                    <w:rFonts w:ascii="Cambria Math" w:hAnsi="Cambria Math"/>
                  </w:rPr>
                  <m:t>M</m:t>
                </m:r>
              </m:sup>
              <m:e>
                <m:r>
                  <w:rPr>
                    <w:rFonts w:ascii="Cambria Math" w:hAnsi="Cambria Math"/>
                  </w:rPr>
                  <m:t>P</m:t>
                </m:r>
                <m:d>
                  <m:dPr>
                    <m:ctrlPr>
                      <w:rPr>
                        <w:rFonts w:ascii="Cambria Math" w:hAnsi="Cambria Math"/>
                      </w:rPr>
                    </m:ctrlPr>
                  </m:dPr>
                  <m:e>
                    <m:r>
                      <w:rPr>
                        <w:rFonts w:ascii="Cambria Math" w:hAnsi="Cambria Math"/>
                      </w:rPr>
                      <m:t>n, m</m:t>
                    </m:r>
                  </m:e>
                </m:d>
              </m:e>
            </m:nary>
          </m:e>
        </m:nary>
      </m:oMath>
    </w:p>
    <w:p w14:paraId="5D6B845C" w14:textId="77777777" w:rsidR="00E40AED" w:rsidRPr="007A6EC1" w:rsidRDefault="00E40AED" w:rsidP="00E40AED">
      <w:pPr>
        <w:rPr>
          <w:lang w:val="sv-SE"/>
        </w:rPr>
      </w:pPr>
      <w:r w:rsidRPr="007A6EC1">
        <w:rPr>
          <w:lang w:val="sv-SE"/>
        </w:rPr>
        <w:t>•</w:t>
      </w:r>
      <w:r w:rsidRPr="007A6EC1">
        <w:rPr>
          <w:lang w:val="sv-SE"/>
        </w:rPr>
        <w:tab/>
        <w:t>Hình dạng độ tròn của hạt phấn, được tính bằng tỷ lệ diện tích trên bình phương chu vi.</w:t>
      </w:r>
    </w:p>
    <w:p w14:paraId="00C1A67A" w14:textId="77777777" w:rsidR="00E40AED" w:rsidRDefault="00E40AED" w:rsidP="00E40AED">
      <w:pPr>
        <w:pStyle w:val="cngthc"/>
      </w:pPr>
      <w:r w:rsidRPr="00930406">
        <w:rPr>
          <w:noProof/>
          <w:lang w:val="vi-VN" w:eastAsia="vi-VN"/>
        </w:rPr>
        <w:drawing>
          <wp:inline distT="0" distB="0" distL="0" distR="0" wp14:anchorId="7C7A1F1F" wp14:editId="7408DCB3">
            <wp:extent cx="3343701" cy="571500"/>
            <wp:effectExtent l="0" t="0" r="9525" b="0"/>
            <wp:docPr id="34445312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19871" name="Picture 1" descr="A black text on a white background&#10;&#10;Description automatically generated"/>
                    <pic:cNvPicPr/>
                  </pic:nvPicPr>
                  <pic:blipFill>
                    <a:blip r:embed="rId25"/>
                    <a:stretch>
                      <a:fillRect/>
                    </a:stretch>
                  </pic:blipFill>
                  <pic:spPr>
                    <a:xfrm>
                      <a:off x="0" y="0"/>
                      <a:ext cx="3345141" cy="571746"/>
                    </a:xfrm>
                    <a:prstGeom prst="rect">
                      <a:avLst/>
                    </a:prstGeom>
                  </pic:spPr>
                </pic:pic>
              </a:graphicData>
            </a:graphic>
          </wp:inline>
        </w:drawing>
      </w:r>
    </w:p>
    <w:p w14:paraId="201C3CC3" w14:textId="77777777" w:rsidR="00E40AED" w:rsidRPr="007A6EC1" w:rsidRDefault="00E40AED" w:rsidP="00E40AED">
      <w:pPr>
        <w:rPr>
          <w:lang w:val="sv-SE"/>
        </w:rPr>
      </w:pPr>
      <w:r w:rsidRPr="007A6EC1">
        <w:rPr>
          <w:lang w:val="sv-SE"/>
        </w:rPr>
        <w:t>•</w:t>
      </w:r>
      <w:r w:rsidRPr="007A6EC1">
        <w:rPr>
          <w:lang w:val="sv-SE"/>
        </w:rPr>
        <w:tab/>
        <w:t>Độ lệch tâm đo độ méo mó, kéo dài của hạt phấn dựa trên tỷ lệ khoảng cách từ tâm đến các điểm xa nhất và gần nhất.</w:t>
      </w:r>
    </w:p>
    <w:p w14:paraId="7653BF48" w14:textId="77777777" w:rsidR="00E40AED" w:rsidRDefault="00E40AED" w:rsidP="00E40AED">
      <w:pPr>
        <w:pStyle w:val="cngthc"/>
      </w:pPr>
      <w:r>
        <w:t xml:space="preserve">Eccentricity1= </w:t>
      </w:r>
      <m:oMath>
        <m:f>
          <m:fPr>
            <m:ctrlPr>
              <w:rPr>
                <w:rFonts w:ascii="Cambria Math" w:hAnsi="Cambria Math" w:cs="Times New Roman"/>
                <w:iCs/>
              </w:rPr>
            </m:ctrlPr>
          </m:fPr>
          <m:num>
            <m:r>
              <m:rPr>
                <m:sty m:val="p"/>
              </m:rPr>
              <w:rPr>
                <w:rFonts w:ascii="Cambria Math" w:hAnsi="Cambria Math" w:cs="Times New Roman"/>
              </w:rPr>
              <m:t xml:space="preserve">Outerradius </m:t>
            </m:r>
          </m:num>
          <m:den>
            <m:r>
              <m:rPr>
                <m:sty m:val="p"/>
              </m:rPr>
              <w:rPr>
                <w:rFonts w:ascii="Cambria Math" w:hAnsi="Cambria Math" w:cs="Times New Roman"/>
              </w:rPr>
              <m:t xml:space="preserve">Innerradius </m:t>
            </m:r>
          </m:den>
        </m:f>
      </m:oMath>
    </w:p>
    <w:p w14:paraId="05DE2C93" w14:textId="77777777" w:rsidR="00E40AED" w:rsidRPr="007A6EC1" w:rsidRDefault="00E40AED" w:rsidP="00E40AED">
      <w:pPr>
        <w:rPr>
          <w:lang w:val="sv-SE"/>
        </w:rPr>
      </w:pPr>
      <w:r w:rsidRPr="007A6EC1">
        <w:rPr>
          <w:lang w:val="sv-SE"/>
        </w:rPr>
        <w:t>•</w:t>
      </w:r>
      <w:r w:rsidRPr="007A6EC1">
        <w:rPr>
          <w:lang w:val="sv-SE"/>
        </w:rPr>
        <w:tab/>
        <w:t>Độ đầy:tỷ lệ diện tích hạt phấn so với hình chữ nhật bao quanh nó.</w:t>
      </w:r>
    </w:p>
    <w:p w14:paraId="3760C591" w14:textId="77777777" w:rsidR="00E40AED" w:rsidRPr="007A6EC1" w:rsidRDefault="00E40AED" w:rsidP="00E40AED">
      <w:pPr>
        <w:rPr>
          <w:lang w:val="sv-SE"/>
        </w:rPr>
      </w:pPr>
      <w:r w:rsidRPr="007A6EC1">
        <w:rPr>
          <w:lang w:val="sv-SE"/>
        </w:rPr>
        <w:t>Các đặc trưng này được tính trên cả vùng phân đoạn toàn bộ lẫn riêng vùng biên và vùng trong của hạt phấn. Chúng mô tả các đặc điểm hình dạng, kích thước cơ bản của hạt phấn.</w:t>
      </w:r>
    </w:p>
    <w:p w14:paraId="682F8559" w14:textId="48B8FFBC" w:rsidR="00DB163A" w:rsidRPr="007A6EC1" w:rsidRDefault="00DB163A" w:rsidP="00E40AED">
      <w:pPr>
        <w:rPr>
          <w:lang w:val="sv-SE"/>
        </w:rPr>
      </w:pPr>
      <w:r w:rsidRPr="007A6EC1">
        <w:rPr>
          <w:lang w:val="sv-SE"/>
        </w:rPr>
        <w:t>Khi chụp ảnh, để tính toán được chính xác</w:t>
      </w:r>
      <w:r w:rsidR="005146DE" w:rsidRPr="007A6EC1">
        <w:rPr>
          <w:lang w:val="sv-SE"/>
        </w:rPr>
        <w:t xml:space="preserve"> các thông tin về đặc trưng của phấn hoa, ta cần quy đổi đơn vị </w:t>
      </w:r>
      <w:r w:rsidR="00BF140B" w:rsidRPr="007A6EC1">
        <w:rPr>
          <w:lang w:val="sv-SE"/>
        </w:rPr>
        <w:t xml:space="preserve">pixel sang diện tích </w:t>
      </w:r>
      <w:r w:rsidR="001C2975" w:rsidRPr="007A6EC1">
        <w:rPr>
          <w:lang w:val="sv-SE"/>
        </w:rPr>
        <w:t xml:space="preserve">.Sau đây là ví dụ cho việc quy đổi </w:t>
      </w:r>
      <w:r w:rsidR="00BE00BE" w:rsidRPr="007A6EC1">
        <w:rPr>
          <w:lang w:val="sv-SE"/>
        </w:rPr>
        <w:t>bằng lam trắc kính được sử dụng tại trung tâm ong :</w:t>
      </w:r>
    </w:p>
    <w:p w14:paraId="17877BDC" w14:textId="77777777" w:rsidR="00D83CD2" w:rsidRDefault="00D83CD2" w:rsidP="00D83CD2">
      <w:pPr>
        <w:pStyle w:val="hinhanh"/>
      </w:pPr>
      <w:r w:rsidRPr="008336D8">
        <w:rPr>
          <w:noProof/>
          <w:lang w:val="vi-VN" w:eastAsia="vi-VN"/>
        </w:rPr>
        <w:drawing>
          <wp:inline distT="0" distB="0" distL="0" distR="0" wp14:anchorId="3991CC28" wp14:editId="2951ECE1">
            <wp:extent cx="2926080" cy="1075055"/>
            <wp:effectExtent l="0" t="0" r="0" b="0"/>
            <wp:docPr id="1203518077" name="Picture 1203518077"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18077" name="Picture 1" descr="A close up of a screen&#10;&#10;Description automatically generated"/>
                    <pic:cNvPicPr/>
                  </pic:nvPicPr>
                  <pic:blipFill>
                    <a:blip r:embed="rId26"/>
                    <a:stretch>
                      <a:fillRect/>
                    </a:stretch>
                  </pic:blipFill>
                  <pic:spPr>
                    <a:xfrm>
                      <a:off x="0" y="0"/>
                      <a:ext cx="2949395" cy="1083621"/>
                    </a:xfrm>
                    <a:prstGeom prst="rect">
                      <a:avLst/>
                    </a:prstGeom>
                  </pic:spPr>
                </pic:pic>
              </a:graphicData>
            </a:graphic>
          </wp:inline>
        </w:drawing>
      </w:r>
    </w:p>
    <w:p w14:paraId="43A770E0" w14:textId="2C3CBB9A" w:rsidR="00D83CD2" w:rsidRPr="007A6EC1" w:rsidRDefault="00D83CD2" w:rsidP="00D83CD2">
      <w:pPr>
        <w:pStyle w:val="Caption"/>
        <w:rPr>
          <w:lang w:val="sv-SE"/>
        </w:rPr>
      </w:pPr>
      <w:bookmarkStart w:id="401" w:name="_Toc142531830"/>
      <w:bookmarkStart w:id="402" w:name="_Toc142531917"/>
      <w:bookmarkStart w:id="403" w:name="_Toc142531991"/>
      <w:bookmarkStart w:id="404" w:name="_Toc158791159"/>
      <w:bookmarkStart w:id="405" w:name="_Toc158991067"/>
      <w:r w:rsidRPr="007A6EC1">
        <w:rPr>
          <w:lang w:val="sv-SE"/>
        </w:rPr>
        <w:t xml:space="preserve">Hình </w:t>
      </w:r>
      <w:r w:rsidR="0004398F">
        <w:fldChar w:fldCharType="begin"/>
      </w:r>
      <w:r w:rsidR="0004398F" w:rsidRPr="007A6EC1">
        <w:rPr>
          <w:lang w:val="sv-SE"/>
        </w:rPr>
        <w:instrText xml:space="preserve"> STYLEREF 1 \s </w:instrText>
      </w:r>
      <w:r w:rsidR="0004398F">
        <w:fldChar w:fldCharType="separate"/>
      </w:r>
      <w:r w:rsidR="0004398F" w:rsidRPr="007A6EC1">
        <w:rPr>
          <w:noProof/>
          <w:lang w:val="sv-SE"/>
        </w:rPr>
        <w:t>4</w:t>
      </w:r>
      <w:r w:rsidR="0004398F">
        <w:fldChar w:fldCharType="end"/>
      </w:r>
      <w:r w:rsidR="0004398F" w:rsidRPr="007A6EC1">
        <w:rPr>
          <w:lang w:val="sv-SE"/>
        </w:rPr>
        <w:noBreakHyphen/>
      </w:r>
      <w:r w:rsidR="0004398F">
        <w:fldChar w:fldCharType="begin"/>
      </w:r>
      <w:r w:rsidR="0004398F" w:rsidRPr="007A6EC1">
        <w:rPr>
          <w:lang w:val="sv-SE"/>
        </w:rPr>
        <w:instrText xml:space="preserve"> SEQ Hình \* ARABIC \s 1 </w:instrText>
      </w:r>
      <w:r w:rsidR="0004398F">
        <w:fldChar w:fldCharType="separate"/>
      </w:r>
      <w:r w:rsidR="0004398F" w:rsidRPr="007A6EC1">
        <w:rPr>
          <w:noProof/>
          <w:lang w:val="sv-SE"/>
        </w:rPr>
        <w:t>4</w:t>
      </w:r>
      <w:r w:rsidR="0004398F">
        <w:fldChar w:fldCharType="end"/>
      </w:r>
      <w:r>
        <w:rPr>
          <w:lang w:val="vi-VN"/>
        </w:rPr>
        <w:t xml:space="preserve"> Lam trắc kính ở ống kính 40</w:t>
      </w:r>
      <w:bookmarkEnd w:id="401"/>
      <w:bookmarkEnd w:id="402"/>
      <w:bookmarkEnd w:id="403"/>
      <w:bookmarkEnd w:id="404"/>
      <w:bookmarkEnd w:id="405"/>
    </w:p>
    <w:p w14:paraId="09A225EF" w14:textId="77777777" w:rsidR="00D83CD2" w:rsidRPr="007A6EC1" w:rsidRDefault="00D83CD2" w:rsidP="00D83CD2">
      <w:pPr>
        <w:pStyle w:val="NoSpacing"/>
        <w:rPr>
          <w:lang w:val="sv-SE"/>
        </w:rPr>
      </w:pPr>
      <w:r w:rsidRPr="007A6EC1">
        <w:rPr>
          <w:lang w:val="sv-SE"/>
        </w:rPr>
        <w:t>Kết quả đo</w:t>
      </w:r>
    </w:p>
    <w:p w14:paraId="2C95EC29" w14:textId="2287E402" w:rsidR="00D83CD2" w:rsidRPr="002E07AA" w:rsidRDefault="00D83CD2" w:rsidP="00D83CD2">
      <w:pPr>
        <w:rPr>
          <w:lang w:val="vi-VN"/>
        </w:rPr>
      </w:pPr>
      <w:r w:rsidRPr="002E07AA">
        <w:rPr>
          <w:lang w:val="vi-VN"/>
        </w:rPr>
        <w:t xml:space="preserve">Tiến hành đo 20 lần </w:t>
      </w:r>
      <w:r>
        <w:rPr>
          <w:lang w:val="vi-VN"/>
        </w:rPr>
        <w:t>độ chia nhỏ nhất của lam kính</w:t>
      </w:r>
      <w:r w:rsidRPr="002E07AA">
        <w:rPr>
          <w:lang w:val="vi-VN"/>
        </w:rPr>
        <w:t xml:space="preserve"> và </w:t>
      </w:r>
      <w:r w:rsidR="00B3287F">
        <w:rPr>
          <w:lang w:val="vi-VN"/>
        </w:rPr>
        <w:t>thu được kết quả</w:t>
      </w:r>
      <w:r w:rsidRPr="002E07AA">
        <w:rPr>
          <w:lang w:val="vi-VN"/>
        </w:rPr>
        <w:t>:</w:t>
      </w:r>
    </w:p>
    <w:tbl>
      <w:tblPr>
        <w:tblStyle w:val="TableGrid"/>
        <w:tblW w:w="0" w:type="auto"/>
        <w:tblLook w:val="04A0" w:firstRow="1" w:lastRow="0" w:firstColumn="1" w:lastColumn="0" w:noHBand="0" w:noVBand="1"/>
      </w:tblPr>
      <w:tblGrid>
        <w:gridCol w:w="723"/>
        <w:gridCol w:w="715"/>
        <w:gridCol w:w="804"/>
        <w:gridCol w:w="804"/>
        <w:gridCol w:w="804"/>
        <w:gridCol w:w="804"/>
        <w:gridCol w:w="714"/>
        <w:gridCol w:w="714"/>
        <w:gridCol w:w="804"/>
        <w:gridCol w:w="804"/>
        <w:gridCol w:w="804"/>
      </w:tblGrid>
      <w:tr w:rsidR="00D83CD2" w14:paraId="27EE3111" w14:textId="77777777">
        <w:tc>
          <w:tcPr>
            <w:tcW w:w="943" w:type="dxa"/>
          </w:tcPr>
          <w:p w14:paraId="0E91AC6D" w14:textId="77777777" w:rsidR="00D83CD2" w:rsidRPr="00C96C3F" w:rsidRDefault="00D83CD2">
            <w:pPr>
              <w:rPr>
                <w:lang w:val="vi-VN"/>
              </w:rPr>
            </w:pPr>
            <w:r>
              <w:lastRenderedPageBreak/>
              <w:t>Lần</w:t>
            </w:r>
            <w:r>
              <w:rPr>
                <w:lang w:val="vi-VN"/>
              </w:rPr>
              <w:t xml:space="preserve"> đo</w:t>
            </w:r>
          </w:p>
        </w:tc>
        <w:tc>
          <w:tcPr>
            <w:tcW w:w="777" w:type="dxa"/>
          </w:tcPr>
          <w:p w14:paraId="059088AD" w14:textId="77777777" w:rsidR="00D83CD2" w:rsidRDefault="00D83CD2">
            <w:r>
              <w:t>1</w:t>
            </w:r>
          </w:p>
        </w:tc>
        <w:tc>
          <w:tcPr>
            <w:tcW w:w="777" w:type="dxa"/>
          </w:tcPr>
          <w:p w14:paraId="14D7F55F" w14:textId="77777777" w:rsidR="00D83CD2" w:rsidRDefault="00D83CD2">
            <w:r>
              <w:t>2</w:t>
            </w:r>
          </w:p>
        </w:tc>
        <w:tc>
          <w:tcPr>
            <w:tcW w:w="941" w:type="dxa"/>
          </w:tcPr>
          <w:p w14:paraId="3BECEA8B" w14:textId="77777777" w:rsidR="00D83CD2" w:rsidRDefault="00D83CD2">
            <w:r>
              <w:t>3</w:t>
            </w:r>
          </w:p>
        </w:tc>
        <w:tc>
          <w:tcPr>
            <w:tcW w:w="848" w:type="dxa"/>
          </w:tcPr>
          <w:p w14:paraId="0AEEB6B5" w14:textId="77777777" w:rsidR="00D83CD2" w:rsidRDefault="00D83CD2">
            <w:r>
              <w:t>4</w:t>
            </w:r>
          </w:p>
        </w:tc>
        <w:tc>
          <w:tcPr>
            <w:tcW w:w="778" w:type="dxa"/>
          </w:tcPr>
          <w:p w14:paraId="02E3F9ED" w14:textId="77777777" w:rsidR="00D83CD2" w:rsidRDefault="00D83CD2">
            <w:r>
              <w:t>5</w:t>
            </w:r>
          </w:p>
        </w:tc>
        <w:tc>
          <w:tcPr>
            <w:tcW w:w="778" w:type="dxa"/>
          </w:tcPr>
          <w:p w14:paraId="7EF7A71A" w14:textId="77777777" w:rsidR="00D83CD2" w:rsidRDefault="00D83CD2">
            <w:r>
              <w:t>6</w:t>
            </w:r>
          </w:p>
        </w:tc>
        <w:tc>
          <w:tcPr>
            <w:tcW w:w="778" w:type="dxa"/>
          </w:tcPr>
          <w:p w14:paraId="7DD27E84" w14:textId="77777777" w:rsidR="00D83CD2" w:rsidRDefault="00D83CD2">
            <w:r>
              <w:t>7</w:t>
            </w:r>
          </w:p>
        </w:tc>
        <w:tc>
          <w:tcPr>
            <w:tcW w:w="941" w:type="dxa"/>
          </w:tcPr>
          <w:p w14:paraId="0F4C7848" w14:textId="77777777" w:rsidR="00D83CD2" w:rsidRDefault="00D83CD2">
            <w:r>
              <w:t>8</w:t>
            </w:r>
          </w:p>
        </w:tc>
        <w:tc>
          <w:tcPr>
            <w:tcW w:w="941" w:type="dxa"/>
          </w:tcPr>
          <w:p w14:paraId="03AF0C0C" w14:textId="77777777" w:rsidR="00D83CD2" w:rsidRDefault="00D83CD2">
            <w:r>
              <w:t>9</w:t>
            </w:r>
          </w:p>
        </w:tc>
        <w:tc>
          <w:tcPr>
            <w:tcW w:w="848" w:type="dxa"/>
          </w:tcPr>
          <w:p w14:paraId="6D6DCA13" w14:textId="77777777" w:rsidR="00D83CD2" w:rsidRDefault="00D83CD2">
            <w:r>
              <w:t>10</w:t>
            </w:r>
          </w:p>
        </w:tc>
      </w:tr>
      <w:tr w:rsidR="00D83CD2" w14:paraId="0E4BCB49" w14:textId="77777777">
        <w:tc>
          <w:tcPr>
            <w:tcW w:w="943" w:type="dxa"/>
          </w:tcPr>
          <w:p w14:paraId="77DD1DE2" w14:textId="77777777" w:rsidR="00D83CD2" w:rsidRPr="00E572B2" w:rsidRDefault="00D83CD2">
            <w:pPr>
              <w:rPr>
                <w:lang w:val="vi-VN"/>
              </w:rPr>
            </w:pPr>
            <w:r>
              <w:rPr>
                <w:lang w:val="vi-VN"/>
              </w:rPr>
              <w:t>Đường kính</w:t>
            </w:r>
          </w:p>
        </w:tc>
        <w:tc>
          <w:tcPr>
            <w:tcW w:w="777" w:type="dxa"/>
          </w:tcPr>
          <w:p w14:paraId="78D05697" w14:textId="77777777" w:rsidR="00D83CD2" w:rsidRPr="000B24EF" w:rsidRDefault="00D83CD2">
            <w:pPr>
              <w:rPr>
                <w:sz w:val="24"/>
                <w:lang w:val="vi-VN"/>
              </w:rPr>
            </w:pPr>
            <w:r>
              <w:rPr>
                <w:lang w:val="vi-VN"/>
              </w:rPr>
              <w:t>114.36</w:t>
            </w:r>
          </w:p>
        </w:tc>
        <w:tc>
          <w:tcPr>
            <w:tcW w:w="777" w:type="dxa"/>
          </w:tcPr>
          <w:p w14:paraId="6B96E9D8" w14:textId="77777777" w:rsidR="00D83CD2" w:rsidRPr="003E374B" w:rsidRDefault="00D83CD2">
            <w:r>
              <w:t>111.041</w:t>
            </w:r>
          </w:p>
          <w:p w14:paraId="17960193" w14:textId="77777777" w:rsidR="00D83CD2" w:rsidRDefault="00D83CD2"/>
        </w:tc>
        <w:tc>
          <w:tcPr>
            <w:tcW w:w="941" w:type="dxa"/>
          </w:tcPr>
          <w:p w14:paraId="70C732DA" w14:textId="77777777" w:rsidR="00D83CD2" w:rsidRPr="003E374B" w:rsidRDefault="00D83CD2">
            <w:pPr>
              <w:rPr>
                <w:lang w:val="vi-VN"/>
              </w:rPr>
            </w:pPr>
            <w:r>
              <w:rPr>
                <w:lang w:val="vi-VN"/>
              </w:rPr>
              <w:t>108.042</w:t>
            </w:r>
          </w:p>
        </w:tc>
        <w:tc>
          <w:tcPr>
            <w:tcW w:w="848" w:type="dxa"/>
          </w:tcPr>
          <w:p w14:paraId="24F6B5DB" w14:textId="77777777" w:rsidR="00D83CD2" w:rsidRPr="00BB33FA" w:rsidRDefault="00D83CD2">
            <w:pPr>
              <w:rPr>
                <w:lang w:val="vi-VN"/>
              </w:rPr>
            </w:pPr>
            <w:r>
              <w:rPr>
                <w:lang w:val="vi-VN"/>
              </w:rPr>
              <w:t>114.039</w:t>
            </w:r>
          </w:p>
        </w:tc>
        <w:tc>
          <w:tcPr>
            <w:tcW w:w="778" w:type="dxa"/>
          </w:tcPr>
          <w:p w14:paraId="27AB5253" w14:textId="77777777" w:rsidR="00D83CD2" w:rsidRDefault="00D83CD2">
            <w:r>
              <w:t>115.523</w:t>
            </w:r>
          </w:p>
        </w:tc>
        <w:tc>
          <w:tcPr>
            <w:tcW w:w="778" w:type="dxa"/>
          </w:tcPr>
          <w:p w14:paraId="728203BB" w14:textId="77777777" w:rsidR="00D83CD2" w:rsidRDefault="00D83CD2">
            <w:r>
              <w:t>110.56</w:t>
            </w:r>
          </w:p>
        </w:tc>
        <w:tc>
          <w:tcPr>
            <w:tcW w:w="778" w:type="dxa"/>
          </w:tcPr>
          <w:p w14:paraId="00D60503" w14:textId="77777777" w:rsidR="00D83CD2" w:rsidRPr="00991D59" w:rsidRDefault="00D83CD2">
            <w:pPr>
              <w:rPr>
                <w:sz w:val="24"/>
                <w:lang w:val="vi-VN"/>
              </w:rPr>
            </w:pPr>
            <w:r>
              <w:t>116.32</w:t>
            </w:r>
          </w:p>
          <w:p w14:paraId="2D8B031B" w14:textId="77777777" w:rsidR="00D83CD2" w:rsidRDefault="00D83CD2"/>
        </w:tc>
        <w:tc>
          <w:tcPr>
            <w:tcW w:w="941" w:type="dxa"/>
          </w:tcPr>
          <w:p w14:paraId="4902F36F" w14:textId="77777777" w:rsidR="00D83CD2" w:rsidRPr="00991D59" w:rsidRDefault="00D83CD2">
            <w:pPr>
              <w:rPr>
                <w:sz w:val="24"/>
                <w:lang w:val="vi-VN"/>
              </w:rPr>
            </w:pPr>
            <w:r>
              <w:t>111.041</w:t>
            </w:r>
          </w:p>
          <w:p w14:paraId="1141B963" w14:textId="77777777" w:rsidR="00D83CD2" w:rsidRDefault="00D83CD2"/>
        </w:tc>
        <w:tc>
          <w:tcPr>
            <w:tcW w:w="941" w:type="dxa"/>
          </w:tcPr>
          <w:p w14:paraId="2171D4D9" w14:textId="77777777" w:rsidR="00D83CD2" w:rsidRPr="00991D59" w:rsidRDefault="00D83CD2">
            <w:pPr>
              <w:rPr>
                <w:sz w:val="24"/>
                <w:lang w:val="vi-VN"/>
              </w:rPr>
            </w:pPr>
            <w:r>
              <w:t>114.039</w:t>
            </w:r>
          </w:p>
          <w:p w14:paraId="26FF400E" w14:textId="77777777" w:rsidR="00D83CD2" w:rsidRDefault="00D83CD2"/>
        </w:tc>
        <w:tc>
          <w:tcPr>
            <w:tcW w:w="848" w:type="dxa"/>
          </w:tcPr>
          <w:p w14:paraId="29492DE8" w14:textId="77777777" w:rsidR="00D83CD2" w:rsidRPr="000F694C" w:rsidRDefault="00D83CD2">
            <w:pPr>
              <w:rPr>
                <w:sz w:val="24"/>
                <w:lang w:val="vi-VN"/>
              </w:rPr>
            </w:pPr>
            <w:r>
              <w:rPr>
                <w:lang w:val="vi-VN"/>
              </w:rPr>
              <w:t>113.212</w:t>
            </w:r>
          </w:p>
          <w:p w14:paraId="7772E86E" w14:textId="77777777" w:rsidR="00D83CD2" w:rsidRDefault="00D83CD2"/>
        </w:tc>
      </w:tr>
      <w:tr w:rsidR="00D83CD2" w14:paraId="42CFBEE5" w14:textId="77777777">
        <w:tc>
          <w:tcPr>
            <w:tcW w:w="943" w:type="dxa"/>
          </w:tcPr>
          <w:p w14:paraId="0CC264CC" w14:textId="77777777" w:rsidR="00D83CD2" w:rsidRPr="00D40BBE" w:rsidRDefault="00D83CD2">
            <w:pPr>
              <w:rPr>
                <w:lang w:val="vi-VN"/>
              </w:rPr>
            </w:pPr>
            <w:r>
              <w:t>Lần</w:t>
            </w:r>
            <w:r>
              <w:rPr>
                <w:lang w:val="vi-VN"/>
              </w:rPr>
              <w:t xml:space="preserve"> đo</w:t>
            </w:r>
          </w:p>
        </w:tc>
        <w:tc>
          <w:tcPr>
            <w:tcW w:w="777" w:type="dxa"/>
          </w:tcPr>
          <w:p w14:paraId="18A19F35" w14:textId="77777777" w:rsidR="00D83CD2" w:rsidRDefault="00D83CD2">
            <w:r>
              <w:t>11</w:t>
            </w:r>
          </w:p>
        </w:tc>
        <w:tc>
          <w:tcPr>
            <w:tcW w:w="777" w:type="dxa"/>
          </w:tcPr>
          <w:p w14:paraId="0B657778" w14:textId="77777777" w:rsidR="00D83CD2" w:rsidRDefault="00D83CD2">
            <w:r>
              <w:t>12</w:t>
            </w:r>
          </w:p>
        </w:tc>
        <w:tc>
          <w:tcPr>
            <w:tcW w:w="941" w:type="dxa"/>
          </w:tcPr>
          <w:p w14:paraId="4EA4E772" w14:textId="77777777" w:rsidR="00D83CD2" w:rsidRDefault="00D83CD2">
            <w:r>
              <w:t>13</w:t>
            </w:r>
          </w:p>
        </w:tc>
        <w:tc>
          <w:tcPr>
            <w:tcW w:w="848" w:type="dxa"/>
          </w:tcPr>
          <w:p w14:paraId="274FEABD" w14:textId="77777777" w:rsidR="00D83CD2" w:rsidRDefault="00D83CD2">
            <w:r>
              <w:t>14</w:t>
            </w:r>
          </w:p>
        </w:tc>
        <w:tc>
          <w:tcPr>
            <w:tcW w:w="778" w:type="dxa"/>
          </w:tcPr>
          <w:p w14:paraId="3FED24D5" w14:textId="77777777" w:rsidR="00D83CD2" w:rsidRDefault="00D83CD2">
            <w:r>
              <w:t>15</w:t>
            </w:r>
          </w:p>
        </w:tc>
        <w:tc>
          <w:tcPr>
            <w:tcW w:w="778" w:type="dxa"/>
          </w:tcPr>
          <w:p w14:paraId="07AAE6DC" w14:textId="77777777" w:rsidR="00D83CD2" w:rsidRDefault="00D83CD2">
            <w:r>
              <w:t>16</w:t>
            </w:r>
          </w:p>
        </w:tc>
        <w:tc>
          <w:tcPr>
            <w:tcW w:w="778" w:type="dxa"/>
          </w:tcPr>
          <w:p w14:paraId="4267337A" w14:textId="77777777" w:rsidR="00D83CD2" w:rsidRDefault="00D83CD2">
            <w:r>
              <w:t>17</w:t>
            </w:r>
          </w:p>
        </w:tc>
        <w:tc>
          <w:tcPr>
            <w:tcW w:w="941" w:type="dxa"/>
          </w:tcPr>
          <w:p w14:paraId="0C2EB9F2" w14:textId="77777777" w:rsidR="00D83CD2" w:rsidRDefault="00D83CD2">
            <w:r>
              <w:t>18</w:t>
            </w:r>
          </w:p>
        </w:tc>
        <w:tc>
          <w:tcPr>
            <w:tcW w:w="941" w:type="dxa"/>
          </w:tcPr>
          <w:p w14:paraId="77A03E98" w14:textId="77777777" w:rsidR="00D83CD2" w:rsidRDefault="00D83CD2">
            <w:r>
              <w:t>19</w:t>
            </w:r>
          </w:p>
        </w:tc>
        <w:tc>
          <w:tcPr>
            <w:tcW w:w="848" w:type="dxa"/>
          </w:tcPr>
          <w:p w14:paraId="598E4A93" w14:textId="77777777" w:rsidR="00D83CD2" w:rsidRDefault="00D83CD2">
            <w:r>
              <w:t>20</w:t>
            </w:r>
          </w:p>
        </w:tc>
      </w:tr>
      <w:tr w:rsidR="00D83CD2" w14:paraId="14E9D561" w14:textId="77777777">
        <w:tc>
          <w:tcPr>
            <w:tcW w:w="943" w:type="dxa"/>
          </w:tcPr>
          <w:p w14:paraId="36DB3AB2" w14:textId="77777777" w:rsidR="00D83CD2" w:rsidRDefault="00D83CD2">
            <w:r>
              <w:rPr>
                <w:lang w:val="vi-VN"/>
              </w:rPr>
              <w:t>Đường kính</w:t>
            </w:r>
          </w:p>
        </w:tc>
        <w:tc>
          <w:tcPr>
            <w:tcW w:w="777" w:type="dxa"/>
          </w:tcPr>
          <w:p w14:paraId="1367A0E6" w14:textId="77777777" w:rsidR="00D83CD2" w:rsidRPr="004C1C87" w:rsidRDefault="00D83CD2">
            <w:pPr>
              <w:rPr>
                <w:sz w:val="24"/>
                <w:lang w:val="vi-VN"/>
              </w:rPr>
            </w:pPr>
            <w:r>
              <w:t>108</w:t>
            </w:r>
          </w:p>
          <w:p w14:paraId="0994500E" w14:textId="77777777" w:rsidR="00D83CD2" w:rsidRDefault="00D83CD2"/>
        </w:tc>
        <w:tc>
          <w:tcPr>
            <w:tcW w:w="777" w:type="dxa"/>
          </w:tcPr>
          <w:p w14:paraId="19CFDAEA" w14:textId="77777777" w:rsidR="00D83CD2" w:rsidRPr="004C1C87" w:rsidRDefault="00D83CD2">
            <w:pPr>
              <w:rPr>
                <w:sz w:val="24"/>
                <w:lang w:val="vi-VN"/>
              </w:rPr>
            </w:pPr>
            <w:r>
              <w:t>108.042</w:t>
            </w:r>
          </w:p>
          <w:p w14:paraId="560E14D4" w14:textId="77777777" w:rsidR="00D83CD2" w:rsidRDefault="00D83CD2"/>
          <w:p w14:paraId="7541F057" w14:textId="77777777" w:rsidR="00D83CD2" w:rsidRPr="00021C0C" w:rsidRDefault="00D83CD2"/>
        </w:tc>
        <w:tc>
          <w:tcPr>
            <w:tcW w:w="941" w:type="dxa"/>
          </w:tcPr>
          <w:p w14:paraId="7DAE25F3" w14:textId="77777777" w:rsidR="00D83CD2" w:rsidRPr="004C1C87" w:rsidRDefault="00D83CD2">
            <w:pPr>
              <w:rPr>
                <w:lang w:val="vi-VN"/>
              </w:rPr>
            </w:pPr>
            <w:r>
              <w:t>108.042</w:t>
            </w:r>
          </w:p>
          <w:p w14:paraId="1CF2CE4B" w14:textId="77777777" w:rsidR="00D83CD2" w:rsidRDefault="00D83CD2"/>
          <w:p w14:paraId="29E0E632" w14:textId="77777777" w:rsidR="00D83CD2" w:rsidRDefault="00D83CD2"/>
        </w:tc>
        <w:tc>
          <w:tcPr>
            <w:tcW w:w="848" w:type="dxa"/>
          </w:tcPr>
          <w:p w14:paraId="33EBC290" w14:textId="77777777" w:rsidR="00D83CD2" w:rsidRDefault="00D83CD2">
            <w:r>
              <w:t>114</w:t>
            </w:r>
          </w:p>
          <w:p w14:paraId="7693E334" w14:textId="77777777" w:rsidR="00D83CD2" w:rsidRDefault="00D83CD2"/>
          <w:p w14:paraId="22803A61" w14:textId="77777777" w:rsidR="00D83CD2" w:rsidRPr="00021C0C" w:rsidRDefault="00D83CD2"/>
        </w:tc>
        <w:tc>
          <w:tcPr>
            <w:tcW w:w="778" w:type="dxa"/>
          </w:tcPr>
          <w:p w14:paraId="2C4C51B6" w14:textId="77777777" w:rsidR="00D83CD2" w:rsidRDefault="00D83CD2">
            <w:r>
              <w:t>113.235</w:t>
            </w:r>
          </w:p>
          <w:p w14:paraId="06E78EFC" w14:textId="77777777" w:rsidR="00D83CD2" w:rsidRPr="00021C0C" w:rsidRDefault="00D83CD2"/>
        </w:tc>
        <w:tc>
          <w:tcPr>
            <w:tcW w:w="778" w:type="dxa"/>
          </w:tcPr>
          <w:p w14:paraId="7C65012E" w14:textId="77777777" w:rsidR="00D83CD2" w:rsidRDefault="00D83CD2">
            <w:r>
              <w:t>118.23</w:t>
            </w:r>
          </w:p>
          <w:p w14:paraId="49EB4549" w14:textId="77777777" w:rsidR="00D83CD2" w:rsidRDefault="00D83CD2"/>
          <w:p w14:paraId="61CDD9DC" w14:textId="77777777" w:rsidR="00D83CD2" w:rsidRDefault="00D83CD2"/>
          <w:p w14:paraId="312BACAE" w14:textId="77777777" w:rsidR="00D83CD2" w:rsidRPr="00C57AC5" w:rsidRDefault="00D83CD2"/>
        </w:tc>
        <w:tc>
          <w:tcPr>
            <w:tcW w:w="778" w:type="dxa"/>
          </w:tcPr>
          <w:p w14:paraId="738C6E4B" w14:textId="77777777" w:rsidR="00D83CD2" w:rsidRDefault="00D83CD2">
            <w:pPr>
              <w:rPr>
                <w:sz w:val="24"/>
              </w:rPr>
            </w:pPr>
            <w:r>
              <w:t>108</w:t>
            </w:r>
          </w:p>
          <w:p w14:paraId="6D702057" w14:textId="77777777" w:rsidR="00D83CD2" w:rsidRDefault="00D83CD2"/>
        </w:tc>
        <w:tc>
          <w:tcPr>
            <w:tcW w:w="941" w:type="dxa"/>
          </w:tcPr>
          <w:p w14:paraId="0195956E" w14:textId="77777777" w:rsidR="00D83CD2" w:rsidRPr="005C3515" w:rsidRDefault="00D83CD2">
            <w:pPr>
              <w:rPr>
                <w:sz w:val="24"/>
                <w:lang w:val="vi-VN"/>
              </w:rPr>
            </w:pPr>
            <w:r>
              <w:t>117</w:t>
            </w:r>
          </w:p>
          <w:p w14:paraId="62925F1F" w14:textId="77777777" w:rsidR="00D83CD2" w:rsidRDefault="00D83CD2"/>
        </w:tc>
        <w:tc>
          <w:tcPr>
            <w:tcW w:w="941" w:type="dxa"/>
          </w:tcPr>
          <w:p w14:paraId="24581104" w14:textId="77777777" w:rsidR="00D83CD2" w:rsidRDefault="00D83CD2">
            <w:pPr>
              <w:rPr>
                <w:sz w:val="24"/>
              </w:rPr>
            </w:pPr>
            <w:r>
              <w:t>117</w:t>
            </w:r>
          </w:p>
          <w:p w14:paraId="619182D8" w14:textId="77777777" w:rsidR="00D83CD2" w:rsidRDefault="00D83CD2"/>
        </w:tc>
        <w:tc>
          <w:tcPr>
            <w:tcW w:w="848" w:type="dxa"/>
          </w:tcPr>
          <w:p w14:paraId="265581BF" w14:textId="77777777" w:rsidR="00D83CD2" w:rsidRPr="006F3CBF" w:rsidRDefault="00D83CD2">
            <w:pPr>
              <w:rPr>
                <w:sz w:val="24"/>
                <w:lang w:val="vi-VN"/>
              </w:rPr>
            </w:pPr>
            <w:r>
              <w:t>110.89</w:t>
            </w:r>
          </w:p>
          <w:p w14:paraId="395F37BB" w14:textId="77777777" w:rsidR="00D83CD2" w:rsidRDefault="00D83CD2">
            <w:pPr>
              <w:keepNext/>
            </w:pPr>
          </w:p>
        </w:tc>
      </w:tr>
    </w:tbl>
    <w:p w14:paraId="69ABB8E9" w14:textId="77777777" w:rsidR="00D83CD2" w:rsidRPr="00342C05" w:rsidRDefault="00D83CD2" w:rsidP="00D83CD2">
      <w:pPr>
        <w:pStyle w:val="Caption"/>
        <w:rPr>
          <w:lang w:val="vi-VN"/>
        </w:rPr>
      </w:pPr>
      <w:bookmarkStart w:id="406" w:name="_Toc142535427"/>
      <w:r>
        <w:t xml:space="preserve">Bảng </w:t>
      </w:r>
      <w:fldSimple w:instr=" STYLEREF 1 \s ">
        <w:r>
          <w:rPr>
            <w:noProof/>
          </w:rPr>
          <w:t>2</w:t>
        </w:r>
      </w:fldSimple>
      <w:r>
        <w:noBreakHyphen/>
      </w:r>
      <w:fldSimple w:instr=" SEQ Bảng \* ARABIC \s 1 ">
        <w:r>
          <w:rPr>
            <w:noProof/>
          </w:rPr>
          <w:t>1</w:t>
        </w:r>
      </w:fldSimple>
      <w:r>
        <w:rPr>
          <w:lang w:val="vi-VN"/>
        </w:rPr>
        <w:t xml:space="preserve"> Kết quả đo độ chia nhỏ nhất của lam kính ở ống kính 40</w:t>
      </w:r>
      <w:bookmarkEnd w:id="406"/>
    </w:p>
    <w:p w14:paraId="7BE1B834" w14:textId="77777777" w:rsidR="00D83CD2" w:rsidRPr="007A6EC1" w:rsidRDefault="00D83CD2" w:rsidP="00D83CD2">
      <w:pPr>
        <w:pStyle w:val="NoSpacing"/>
        <w:rPr>
          <w:lang w:val="vi-VN"/>
        </w:rPr>
      </w:pPr>
      <w:r w:rsidRPr="007A6EC1">
        <w:rPr>
          <w:lang w:val="vi-VN"/>
        </w:rPr>
        <w:t>Xử lý sai số theo tính toán</w:t>
      </w:r>
    </w:p>
    <w:p w14:paraId="1D64A2DF" w14:textId="77777777" w:rsidR="00D83CD2" w:rsidRDefault="00D83CD2" w:rsidP="00D83CD2">
      <w:pPr>
        <w:rPr>
          <w:lang w:val="vi-VN"/>
        </w:rPr>
      </w:pPr>
      <w:r w:rsidRPr="00A23816">
        <w:rPr>
          <w:lang w:val="vi-VN"/>
        </w:rPr>
        <w:t xml:space="preserve">Theo bảng kết quả, tính ra được </w:t>
      </w:r>
      <w:r>
        <w:rPr>
          <w:lang w:val="vi-VN"/>
        </w:rPr>
        <w:t>đường kính</w:t>
      </w:r>
      <w:r w:rsidRPr="00A23816">
        <w:rPr>
          <w:lang w:val="vi-VN"/>
        </w:rPr>
        <w:t xml:space="preserve"> tương đối trung bình với n=20</w:t>
      </w:r>
    </w:p>
    <w:p w14:paraId="38C901C8" w14:textId="77777777" w:rsidR="00D83CD2" w:rsidRPr="00755975" w:rsidRDefault="008C6F44" w:rsidP="00D83CD2">
      <w:pPr>
        <w:pStyle w:val="cngthc"/>
        <w:rPr>
          <w:rFonts w:eastAsiaTheme="minorEastAsia"/>
          <w:lang w:val="vi-VN"/>
        </w:rPr>
      </w:pPr>
      <m:oMathPara>
        <m:oMath>
          <m:bar>
            <m:barPr>
              <m:pos m:val="top"/>
              <m:ctrlPr>
                <w:rPr>
                  <w:rFonts w:ascii="Cambria Math" w:hAnsi="Cambria Math"/>
                  <w:lang w:val="vi-VN"/>
                </w:rPr>
              </m:ctrlPr>
            </m:barPr>
            <m:e>
              <m:r>
                <w:rPr>
                  <w:rFonts w:ascii="Cambria Math" w:hAnsi="Cambria Math"/>
                  <w:lang w:val="vi-VN"/>
                </w:rPr>
                <m:t>t</m:t>
              </m:r>
            </m:e>
          </m:bar>
          <m:r>
            <m:rPr>
              <m:sty m:val="p"/>
            </m:rPr>
            <w:rPr>
              <w:rFonts w:ascii="Cambria Math" w:hAnsi="Cambria Math"/>
              <w:lang w:val="vi-VN"/>
            </w:rPr>
            <m:t>=</m:t>
          </m:r>
          <m:nary>
            <m:naryPr>
              <m:chr m:val="∑"/>
              <m:ctrlPr>
                <w:rPr>
                  <w:rFonts w:ascii="Cambria Math" w:hAnsi="Cambria Math"/>
                  <w:lang w:val="vi-VN"/>
                </w:rPr>
              </m:ctrlPr>
            </m:naryPr>
            <m:sub>
              <m:r>
                <w:rPr>
                  <w:rFonts w:ascii="Cambria Math" w:hAnsi="Cambria Math"/>
                  <w:lang w:val="vi-VN"/>
                </w:rPr>
                <m:t>i</m:t>
              </m:r>
              <m:r>
                <m:rPr>
                  <m:sty m:val="p"/>
                </m:rPr>
                <w:rPr>
                  <w:rFonts w:ascii="Cambria Math" w:hAnsi="Cambria Math"/>
                  <w:lang w:val="vi-VN"/>
                </w:rPr>
                <m:t>=1</m:t>
              </m:r>
            </m:sub>
            <m:sup>
              <m:r>
                <w:rPr>
                  <w:rFonts w:ascii="Cambria Math" w:hAnsi="Cambria Math"/>
                  <w:lang w:val="vi-VN"/>
                </w:rPr>
                <m:t>n</m:t>
              </m:r>
            </m:sup>
            <m:e>
              <m:f>
                <m:fPr>
                  <m:ctrlPr>
                    <w:rPr>
                      <w:rFonts w:ascii="Cambria Math" w:hAnsi="Cambria Math"/>
                      <w:lang w:val="vi-VN"/>
                    </w:rPr>
                  </m:ctrlPr>
                </m:fPr>
                <m:num>
                  <m:sSub>
                    <m:sSubPr>
                      <m:ctrlPr>
                        <w:rPr>
                          <w:rFonts w:ascii="Cambria Math" w:hAnsi="Cambria Math"/>
                          <w:lang w:val="vi-VN"/>
                        </w:rPr>
                      </m:ctrlPr>
                    </m:sSubPr>
                    <m:e>
                      <m:r>
                        <w:rPr>
                          <w:rFonts w:ascii="Cambria Math" w:hAnsi="Cambria Math"/>
                          <w:lang w:val="vi-VN"/>
                        </w:rPr>
                        <m:t>t</m:t>
                      </m:r>
                    </m:e>
                    <m:sub>
                      <m:r>
                        <w:rPr>
                          <w:rFonts w:ascii="Cambria Math" w:hAnsi="Cambria Math"/>
                          <w:lang w:val="vi-VN"/>
                        </w:rPr>
                        <m:t>i</m:t>
                      </m:r>
                    </m:sub>
                  </m:sSub>
                </m:num>
                <m:den>
                  <m:r>
                    <w:rPr>
                      <w:rFonts w:ascii="Cambria Math" w:hAnsi="Cambria Math"/>
                      <w:lang w:val="vi-VN"/>
                    </w:rPr>
                    <m:t>n</m:t>
                  </m:r>
                </m:den>
              </m:f>
            </m:e>
          </m:nary>
          <m:r>
            <m:rPr>
              <m:sty m:val="p"/>
            </m:rPr>
            <w:rPr>
              <w:rFonts w:ascii="Cambria Math" w:hAnsi="Cambria Math"/>
              <w:lang w:val="vi-VN"/>
            </w:rPr>
            <m:t>=112.53</m:t>
          </m:r>
        </m:oMath>
      </m:oMathPara>
    </w:p>
    <w:p w14:paraId="1256150C" w14:textId="77777777" w:rsidR="00D83CD2" w:rsidRDefault="00D83CD2" w:rsidP="00D83CD2">
      <w:pPr>
        <w:rPr>
          <w:lang w:val="vi-VN"/>
        </w:rPr>
      </w:pPr>
      <w:r>
        <w:rPr>
          <w:lang w:val="vi-VN"/>
        </w:rPr>
        <w:t>Sai số dư:</w:t>
      </w:r>
    </w:p>
    <w:p w14:paraId="0B723A77" w14:textId="77777777" w:rsidR="00D83CD2" w:rsidRDefault="00D83CD2" w:rsidP="00D83CD2">
      <w:pPr>
        <w:pStyle w:val="cngthc"/>
      </w:pPr>
      <w:r w:rsidRPr="00106A00">
        <w:object w:dxaOrig="900" w:dyaOrig="400" w14:anchorId="3AD6EB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29.9pt" o:ole="">
            <v:imagedata r:id="rId27" o:title=""/>
          </v:shape>
          <o:OLEObject Type="Embed" ProgID="Equation.DSMT4" ShapeID="_x0000_i1025" DrawAspect="Content" ObjectID="_1769609020" r:id="rId28"/>
        </w:object>
      </w:r>
    </w:p>
    <w:p w14:paraId="3839972F" w14:textId="77777777" w:rsidR="00D83CD2" w:rsidRDefault="00D83CD2" w:rsidP="00D83CD2">
      <w:pPr>
        <w:rPr>
          <w:lang w:val="vi-VN"/>
        </w:rPr>
      </w:pPr>
      <w:r>
        <w:rPr>
          <w:lang w:val="vi-VN"/>
        </w:rPr>
        <w:t>Bảng dưới đây thể hiện sai số dư của từng lần đo:</w:t>
      </w:r>
    </w:p>
    <w:tbl>
      <w:tblPr>
        <w:tblStyle w:val="TableGrid"/>
        <w:tblW w:w="0" w:type="auto"/>
        <w:tblLook w:val="04A0" w:firstRow="1" w:lastRow="0" w:firstColumn="1" w:lastColumn="0" w:noHBand="0" w:noVBand="1"/>
      </w:tblPr>
      <w:tblGrid>
        <w:gridCol w:w="856"/>
        <w:gridCol w:w="763"/>
        <w:gridCol w:w="763"/>
        <w:gridCol w:w="764"/>
        <w:gridCol w:w="764"/>
        <w:gridCol w:w="764"/>
        <w:gridCol w:w="764"/>
        <w:gridCol w:w="764"/>
        <w:gridCol w:w="764"/>
        <w:gridCol w:w="764"/>
        <w:gridCol w:w="764"/>
      </w:tblGrid>
      <w:tr w:rsidR="00D83CD2" w:rsidRPr="007F3637" w14:paraId="5220CE26" w14:textId="77777777">
        <w:tc>
          <w:tcPr>
            <w:tcW w:w="850" w:type="dxa"/>
          </w:tcPr>
          <w:p w14:paraId="1469C982" w14:textId="77777777" w:rsidR="00D83CD2" w:rsidRPr="007F3637" w:rsidRDefault="00D83CD2">
            <w:pPr>
              <w:rPr>
                <w:sz w:val="24"/>
                <w:szCs w:val="24"/>
                <w:lang w:val="vi-VN"/>
              </w:rPr>
            </w:pPr>
            <w:r w:rsidRPr="007F3637">
              <w:rPr>
                <w:sz w:val="24"/>
                <w:szCs w:val="24"/>
                <w:lang w:val="vi-VN"/>
              </w:rPr>
              <w:t>Lần đo</w:t>
            </w:r>
          </w:p>
        </w:tc>
        <w:tc>
          <w:tcPr>
            <w:tcW w:w="850" w:type="dxa"/>
          </w:tcPr>
          <w:p w14:paraId="39643520" w14:textId="77777777" w:rsidR="00D83CD2" w:rsidRPr="007F3637" w:rsidRDefault="00D83CD2">
            <w:pPr>
              <w:rPr>
                <w:sz w:val="24"/>
                <w:szCs w:val="24"/>
                <w:lang w:val="vi-VN"/>
              </w:rPr>
            </w:pPr>
            <w:r w:rsidRPr="007F3637">
              <w:rPr>
                <w:sz w:val="24"/>
                <w:szCs w:val="24"/>
                <w:lang w:val="vi-VN"/>
              </w:rPr>
              <w:t>1</w:t>
            </w:r>
          </w:p>
        </w:tc>
        <w:tc>
          <w:tcPr>
            <w:tcW w:w="850" w:type="dxa"/>
          </w:tcPr>
          <w:p w14:paraId="5456EF9B" w14:textId="77777777" w:rsidR="00D83CD2" w:rsidRPr="007F3637" w:rsidRDefault="00D83CD2">
            <w:pPr>
              <w:rPr>
                <w:sz w:val="24"/>
                <w:szCs w:val="24"/>
                <w:lang w:val="vi-VN"/>
              </w:rPr>
            </w:pPr>
            <w:r w:rsidRPr="007F3637">
              <w:rPr>
                <w:sz w:val="24"/>
                <w:szCs w:val="24"/>
                <w:lang w:val="vi-VN"/>
              </w:rPr>
              <w:t>2</w:t>
            </w:r>
          </w:p>
        </w:tc>
        <w:tc>
          <w:tcPr>
            <w:tcW w:w="850" w:type="dxa"/>
          </w:tcPr>
          <w:p w14:paraId="2632E520" w14:textId="77777777" w:rsidR="00D83CD2" w:rsidRPr="007F3637" w:rsidRDefault="00D83CD2">
            <w:pPr>
              <w:rPr>
                <w:sz w:val="24"/>
                <w:szCs w:val="24"/>
                <w:lang w:val="vi-VN"/>
              </w:rPr>
            </w:pPr>
            <w:r w:rsidRPr="007F3637">
              <w:rPr>
                <w:sz w:val="24"/>
                <w:szCs w:val="24"/>
                <w:lang w:val="vi-VN"/>
              </w:rPr>
              <w:t>3</w:t>
            </w:r>
          </w:p>
        </w:tc>
        <w:tc>
          <w:tcPr>
            <w:tcW w:w="850" w:type="dxa"/>
          </w:tcPr>
          <w:p w14:paraId="098CD1F9" w14:textId="77777777" w:rsidR="00D83CD2" w:rsidRPr="007F3637" w:rsidRDefault="00D83CD2">
            <w:pPr>
              <w:rPr>
                <w:sz w:val="24"/>
                <w:szCs w:val="24"/>
                <w:lang w:val="vi-VN"/>
              </w:rPr>
            </w:pPr>
            <w:r w:rsidRPr="007F3637">
              <w:rPr>
                <w:sz w:val="24"/>
                <w:szCs w:val="24"/>
                <w:lang w:val="vi-VN"/>
              </w:rPr>
              <w:t>4</w:t>
            </w:r>
          </w:p>
        </w:tc>
        <w:tc>
          <w:tcPr>
            <w:tcW w:w="850" w:type="dxa"/>
          </w:tcPr>
          <w:p w14:paraId="7A5FECA9" w14:textId="77777777" w:rsidR="00D83CD2" w:rsidRPr="007F3637" w:rsidRDefault="00D83CD2">
            <w:pPr>
              <w:rPr>
                <w:sz w:val="24"/>
                <w:szCs w:val="24"/>
                <w:lang w:val="vi-VN"/>
              </w:rPr>
            </w:pPr>
            <w:r w:rsidRPr="007F3637">
              <w:rPr>
                <w:sz w:val="24"/>
                <w:szCs w:val="24"/>
                <w:lang w:val="vi-VN"/>
              </w:rPr>
              <w:t>5</w:t>
            </w:r>
          </w:p>
        </w:tc>
        <w:tc>
          <w:tcPr>
            <w:tcW w:w="850" w:type="dxa"/>
          </w:tcPr>
          <w:p w14:paraId="4D06F9DE" w14:textId="77777777" w:rsidR="00D83CD2" w:rsidRPr="007F3637" w:rsidRDefault="00D83CD2">
            <w:pPr>
              <w:rPr>
                <w:sz w:val="24"/>
                <w:szCs w:val="24"/>
                <w:lang w:val="vi-VN"/>
              </w:rPr>
            </w:pPr>
            <w:r w:rsidRPr="007F3637">
              <w:rPr>
                <w:sz w:val="24"/>
                <w:szCs w:val="24"/>
                <w:lang w:val="vi-VN"/>
              </w:rPr>
              <w:t>6</w:t>
            </w:r>
          </w:p>
        </w:tc>
        <w:tc>
          <w:tcPr>
            <w:tcW w:w="850" w:type="dxa"/>
          </w:tcPr>
          <w:p w14:paraId="1FAC97D6" w14:textId="77777777" w:rsidR="00D83CD2" w:rsidRPr="007F3637" w:rsidRDefault="00D83CD2">
            <w:pPr>
              <w:rPr>
                <w:sz w:val="24"/>
                <w:szCs w:val="24"/>
                <w:lang w:val="vi-VN"/>
              </w:rPr>
            </w:pPr>
            <w:r w:rsidRPr="007F3637">
              <w:rPr>
                <w:sz w:val="24"/>
                <w:szCs w:val="24"/>
                <w:lang w:val="vi-VN"/>
              </w:rPr>
              <w:t>7</w:t>
            </w:r>
          </w:p>
        </w:tc>
        <w:tc>
          <w:tcPr>
            <w:tcW w:w="850" w:type="dxa"/>
          </w:tcPr>
          <w:p w14:paraId="3B49AC95" w14:textId="77777777" w:rsidR="00D83CD2" w:rsidRPr="007F3637" w:rsidRDefault="00D83CD2">
            <w:pPr>
              <w:rPr>
                <w:sz w:val="24"/>
                <w:szCs w:val="24"/>
                <w:lang w:val="vi-VN"/>
              </w:rPr>
            </w:pPr>
            <w:r w:rsidRPr="007F3637">
              <w:rPr>
                <w:sz w:val="24"/>
                <w:szCs w:val="24"/>
                <w:lang w:val="vi-VN"/>
              </w:rPr>
              <w:t>8</w:t>
            </w:r>
          </w:p>
        </w:tc>
        <w:tc>
          <w:tcPr>
            <w:tcW w:w="850" w:type="dxa"/>
          </w:tcPr>
          <w:p w14:paraId="146EA0AE" w14:textId="77777777" w:rsidR="00D83CD2" w:rsidRPr="007F3637" w:rsidRDefault="00D83CD2">
            <w:pPr>
              <w:rPr>
                <w:sz w:val="24"/>
                <w:szCs w:val="24"/>
                <w:lang w:val="vi-VN"/>
              </w:rPr>
            </w:pPr>
            <w:r w:rsidRPr="007F3637">
              <w:rPr>
                <w:sz w:val="24"/>
                <w:szCs w:val="24"/>
                <w:lang w:val="vi-VN"/>
              </w:rPr>
              <w:t>9</w:t>
            </w:r>
          </w:p>
        </w:tc>
        <w:tc>
          <w:tcPr>
            <w:tcW w:w="850" w:type="dxa"/>
          </w:tcPr>
          <w:p w14:paraId="7316F0CD" w14:textId="77777777" w:rsidR="00D83CD2" w:rsidRPr="007F3637" w:rsidRDefault="00D83CD2">
            <w:pPr>
              <w:rPr>
                <w:sz w:val="24"/>
                <w:szCs w:val="24"/>
                <w:lang w:val="vi-VN"/>
              </w:rPr>
            </w:pPr>
            <w:r w:rsidRPr="007F3637">
              <w:rPr>
                <w:sz w:val="24"/>
                <w:szCs w:val="24"/>
                <w:lang w:val="vi-VN"/>
              </w:rPr>
              <w:t>10</w:t>
            </w:r>
          </w:p>
        </w:tc>
      </w:tr>
      <w:tr w:rsidR="00D83CD2" w:rsidRPr="007F3637" w14:paraId="53A4CC88" w14:textId="77777777">
        <w:tc>
          <w:tcPr>
            <w:tcW w:w="850" w:type="dxa"/>
          </w:tcPr>
          <w:p w14:paraId="4F917460" w14:textId="77777777" w:rsidR="00D83CD2" w:rsidRPr="007F3637" w:rsidRDefault="00D83CD2">
            <w:pPr>
              <w:rPr>
                <w:sz w:val="24"/>
                <w:szCs w:val="24"/>
                <w:lang w:val="vi-VN"/>
              </w:rPr>
            </w:pPr>
            <w:r w:rsidRPr="007F3637">
              <w:rPr>
                <w:sz w:val="24"/>
                <w:szCs w:val="24"/>
                <w:lang w:val="vi-VN"/>
              </w:rPr>
              <w:t>Sai số dư (pixel)</w:t>
            </w:r>
          </w:p>
        </w:tc>
        <w:tc>
          <w:tcPr>
            <w:tcW w:w="850" w:type="dxa"/>
            <w:shd w:val="clear" w:color="auto" w:fill="auto"/>
          </w:tcPr>
          <w:p w14:paraId="1A2A6849" w14:textId="77777777" w:rsidR="00D83CD2" w:rsidRPr="007F3637" w:rsidRDefault="00D83CD2">
            <w:pPr>
              <w:rPr>
                <w:sz w:val="24"/>
                <w:szCs w:val="24"/>
                <w:lang w:val="vi-VN"/>
              </w:rPr>
            </w:pPr>
            <w:r w:rsidRPr="007F3637">
              <w:rPr>
                <w:sz w:val="24"/>
                <w:szCs w:val="24"/>
                <w:lang w:val="vi-VN"/>
              </w:rPr>
              <w:t>1.829</w:t>
            </w:r>
          </w:p>
        </w:tc>
        <w:tc>
          <w:tcPr>
            <w:tcW w:w="850" w:type="dxa"/>
            <w:shd w:val="clear" w:color="auto" w:fill="auto"/>
          </w:tcPr>
          <w:p w14:paraId="67EF7117" w14:textId="77777777" w:rsidR="00D83CD2" w:rsidRPr="007F3637" w:rsidRDefault="00D83CD2">
            <w:pPr>
              <w:rPr>
                <w:sz w:val="24"/>
                <w:szCs w:val="24"/>
                <w:lang w:val="vi-VN"/>
              </w:rPr>
            </w:pPr>
            <w:r w:rsidRPr="007F3637">
              <w:rPr>
                <w:sz w:val="24"/>
                <w:szCs w:val="24"/>
                <w:lang w:val="vi-VN"/>
              </w:rPr>
              <w:t>-1.49</w:t>
            </w:r>
          </w:p>
          <w:p w14:paraId="67D25E83" w14:textId="77777777" w:rsidR="00D83CD2" w:rsidRPr="007F3637" w:rsidRDefault="00D83CD2">
            <w:pPr>
              <w:rPr>
                <w:sz w:val="24"/>
                <w:szCs w:val="24"/>
                <w:lang w:val="vi-VN"/>
              </w:rPr>
            </w:pPr>
          </w:p>
        </w:tc>
        <w:tc>
          <w:tcPr>
            <w:tcW w:w="850" w:type="dxa"/>
            <w:shd w:val="clear" w:color="auto" w:fill="auto"/>
          </w:tcPr>
          <w:p w14:paraId="0C80BBA8" w14:textId="77777777" w:rsidR="00D83CD2" w:rsidRPr="007F3637" w:rsidRDefault="00D83CD2">
            <w:pPr>
              <w:rPr>
                <w:sz w:val="24"/>
                <w:szCs w:val="24"/>
              </w:rPr>
            </w:pPr>
            <w:r w:rsidRPr="007F3637">
              <w:rPr>
                <w:sz w:val="24"/>
                <w:szCs w:val="24"/>
              </w:rPr>
              <w:t>-4.489</w:t>
            </w:r>
          </w:p>
          <w:p w14:paraId="41ABDD5E" w14:textId="77777777" w:rsidR="00D83CD2" w:rsidRPr="007F3637" w:rsidRDefault="00D83CD2">
            <w:pPr>
              <w:rPr>
                <w:sz w:val="24"/>
                <w:szCs w:val="24"/>
                <w:lang w:val="vi-VN"/>
              </w:rPr>
            </w:pPr>
          </w:p>
        </w:tc>
        <w:tc>
          <w:tcPr>
            <w:tcW w:w="850" w:type="dxa"/>
            <w:shd w:val="clear" w:color="auto" w:fill="auto"/>
          </w:tcPr>
          <w:p w14:paraId="795847F8" w14:textId="77777777" w:rsidR="00D83CD2" w:rsidRPr="007F3637" w:rsidRDefault="00D83CD2">
            <w:pPr>
              <w:rPr>
                <w:sz w:val="24"/>
                <w:szCs w:val="24"/>
              </w:rPr>
            </w:pPr>
            <w:r w:rsidRPr="007F3637">
              <w:rPr>
                <w:sz w:val="24"/>
                <w:szCs w:val="24"/>
              </w:rPr>
              <w:t>1.508</w:t>
            </w:r>
          </w:p>
          <w:p w14:paraId="4ACDF9B7" w14:textId="77777777" w:rsidR="00D83CD2" w:rsidRPr="007F3637" w:rsidRDefault="00D83CD2">
            <w:pPr>
              <w:rPr>
                <w:sz w:val="24"/>
                <w:szCs w:val="24"/>
                <w:lang w:val="vi-VN"/>
              </w:rPr>
            </w:pPr>
          </w:p>
        </w:tc>
        <w:tc>
          <w:tcPr>
            <w:tcW w:w="850" w:type="dxa"/>
            <w:shd w:val="clear" w:color="auto" w:fill="auto"/>
          </w:tcPr>
          <w:p w14:paraId="5AF1CECD" w14:textId="77777777" w:rsidR="00D83CD2" w:rsidRPr="007F3637" w:rsidRDefault="00D83CD2">
            <w:pPr>
              <w:rPr>
                <w:sz w:val="24"/>
                <w:szCs w:val="24"/>
              </w:rPr>
            </w:pPr>
            <w:r w:rsidRPr="007F3637">
              <w:rPr>
                <w:sz w:val="24"/>
                <w:szCs w:val="24"/>
              </w:rPr>
              <w:t>2.992</w:t>
            </w:r>
          </w:p>
          <w:p w14:paraId="099768D7" w14:textId="77777777" w:rsidR="00D83CD2" w:rsidRPr="007F3637" w:rsidRDefault="00D83CD2">
            <w:pPr>
              <w:rPr>
                <w:sz w:val="24"/>
                <w:szCs w:val="24"/>
                <w:lang w:val="vi-VN"/>
              </w:rPr>
            </w:pPr>
          </w:p>
          <w:p w14:paraId="109DB5D5" w14:textId="77777777" w:rsidR="00D83CD2" w:rsidRPr="007F3637" w:rsidRDefault="00D83CD2">
            <w:pPr>
              <w:rPr>
                <w:sz w:val="24"/>
                <w:szCs w:val="24"/>
                <w:lang w:val="vi-VN"/>
              </w:rPr>
            </w:pPr>
          </w:p>
        </w:tc>
        <w:tc>
          <w:tcPr>
            <w:tcW w:w="850" w:type="dxa"/>
            <w:shd w:val="clear" w:color="auto" w:fill="auto"/>
          </w:tcPr>
          <w:p w14:paraId="0D5568ED" w14:textId="77777777" w:rsidR="00D83CD2" w:rsidRPr="007F3637" w:rsidRDefault="00D83CD2">
            <w:pPr>
              <w:rPr>
                <w:sz w:val="24"/>
                <w:szCs w:val="24"/>
              </w:rPr>
            </w:pPr>
            <w:r w:rsidRPr="007F3637">
              <w:rPr>
                <w:sz w:val="24"/>
                <w:szCs w:val="24"/>
              </w:rPr>
              <w:t>-1.971</w:t>
            </w:r>
          </w:p>
          <w:p w14:paraId="20A6F696" w14:textId="77777777" w:rsidR="00D83CD2" w:rsidRPr="007F3637" w:rsidRDefault="00D83CD2">
            <w:pPr>
              <w:rPr>
                <w:sz w:val="24"/>
                <w:szCs w:val="24"/>
                <w:lang w:val="vi-VN"/>
              </w:rPr>
            </w:pPr>
          </w:p>
        </w:tc>
        <w:tc>
          <w:tcPr>
            <w:tcW w:w="850" w:type="dxa"/>
            <w:shd w:val="clear" w:color="auto" w:fill="auto"/>
          </w:tcPr>
          <w:p w14:paraId="404E8B98" w14:textId="77777777" w:rsidR="00D83CD2" w:rsidRPr="007F3637" w:rsidRDefault="00D83CD2">
            <w:pPr>
              <w:rPr>
                <w:sz w:val="24"/>
                <w:szCs w:val="24"/>
              </w:rPr>
            </w:pPr>
            <w:r w:rsidRPr="007F3637">
              <w:rPr>
                <w:sz w:val="24"/>
                <w:szCs w:val="24"/>
              </w:rPr>
              <w:t>3.789</w:t>
            </w:r>
          </w:p>
          <w:p w14:paraId="204E1B6A" w14:textId="77777777" w:rsidR="00D83CD2" w:rsidRPr="007F3637" w:rsidRDefault="00D83CD2">
            <w:pPr>
              <w:rPr>
                <w:sz w:val="24"/>
                <w:szCs w:val="24"/>
                <w:lang w:val="vi-VN"/>
              </w:rPr>
            </w:pPr>
          </w:p>
          <w:p w14:paraId="6F7E7923" w14:textId="77777777" w:rsidR="00D83CD2" w:rsidRPr="007F3637" w:rsidRDefault="00D83CD2">
            <w:pPr>
              <w:rPr>
                <w:sz w:val="24"/>
                <w:szCs w:val="24"/>
                <w:lang w:val="vi-VN"/>
              </w:rPr>
            </w:pPr>
          </w:p>
        </w:tc>
        <w:tc>
          <w:tcPr>
            <w:tcW w:w="850" w:type="dxa"/>
            <w:shd w:val="clear" w:color="auto" w:fill="auto"/>
          </w:tcPr>
          <w:p w14:paraId="61FA266E" w14:textId="77777777" w:rsidR="00D83CD2" w:rsidRPr="007F3637" w:rsidRDefault="00D83CD2">
            <w:pPr>
              <w:rPr>
                <w:sz w:val="24"/>
                <w:szCs w:val="24"/>
              </w:rPr>
            </w:pPr>
            <w:r w:rsidRPr="007F3637">
              <w:rPr>
                <w:sz w:val="24"/>
                <w:szCs w:val="24"/>
              </w:rPr>
              <w:t>-1.49</w:t>
            </w:r>
          </w:p>
          <w:p w14:paraId="54A12765" w14:textId="77777777" w:rsidR="00D83CD2" w:rsidRPr="007F3637" w:rsidRDefault="00D83CD2">
            <w:pPr>
              <w:rPr>
                <w:sz w:val="24"/>
                <w:szCs w:val="24"/>
                <w:lang w:val="vi-VN"/>
              </w:rPr>
            </w:pPr>
          </w:p>
          <w:p w14:paraId="45713AF0" w14:textId="77777777" w:rsidR="00D83CD2" w:rsidRPr="007F3637" w:rsidRDefault="00D83CD2">
            <w:pPr>
              <w:rPr>
                <w:sz w:val="24"/>
                <w:szCs w:val="24"/>
                <w:lang w:val="vi-VN"/>
              </w:rPr>
            </w:pPr>
          </w:p>
        </w:tc>
        <w:tc>
          <w:tcPr>
            <w:tcW w:w="850" w:type="dxa"/>
            <w:shd w:val="clear" w:color="auto" w:fill="auto"/>
          </w:tcPr>
          <w:p w14:paraId="23EEDC96" w14:textId="77777777" w:rsidR="00D83CD2" w:rsidRPr="007F3637" w:rsidRDefault="00D83CD2">
            <w:pPr>
              <w:rPr>
                <w:sz w:val="24"/>
                <w:szCs w:val="24"/>
              </w:rPr>
            </w:pPr>
            <w:r w:rsidRPr="007F3637">
              <w:rPr>
                <w:sz w:val="24"/>
                <w:szCs w:val="24"/>
              </w:rPr>
              <w:t>1.508</w:t>
            </w:r>
          </w:p>
          <w:p w14:paraId="1D912057" w14:textId="77777777" w:rsidR="00D83CD2" w:rsidRPr="007F3637" w:rsidRDefault="00D83CD2">
            <w:pPr>
              <w:rPr>
                <w:sz w:val="24"/>
                <w:szCs w:val="24"/>
                <w:lang w:val="vi-VN"/>
              </w:rPr>
            </w:pPr>
          </w:p>
          <w:p w14:paraId="639265C5" w14:textId="77777777" w:rsidR="00D83CD2" w:rsidRPr="007F3637" w:rsidRDefault="00D83CD2">
            <w:pPr>
              <w:rPr>
                <w:sz w:val="24"/>
                <w:szCs w:val="24"/>
                <w:lang w:val="vi-VN"/>
              </w:rPr>
            </w:pPr>
          </w:p>
        </w:tc>
        <w:tc>
          <w:tcPr>
            <w:tcW w:w="850" w:type="dxa"/>
            <w:shd w:val="clear" w:color="auto" w:fill="auto"/>
          </w:tcPr>
          <w:p w14:paraId="0257314E" w14:textId="77777777" w:rsidR="00D83CD2" w:rsidRPr="007F3637" w:rsidRDefault="00D83CD2">
            <w:pPr>
              <w:rPr>
                <w:sz w:val="24"/>
                <w:szCs w:val="24"/>
              </w:rPr>
            </w:pPr>
            <w:r w:rsidRPr="007F3637">
              <w:rPr>
                <w:sz w:val="24"/>
                <w:szCs w:val="24"/>
              </w:rPr>
              <w:t>0.681</w:t>
            </w:r>
          </w:p>
          <w:p w14:paraId="660B1EAD" w14:textId="77777777" w:rsidR="00D83CD2" w:rsidRPr="007F3637" w:rsidRDefault="00D83CD2">
            <w:pPr>
              <w:rPr>
                <w:sz w:val="24"/>
                <w:szCs w:val="24"/>
                <w:lang w:val="vi-VN"/>
              </w:rPr>
            </w:pPr>
          </w:p>
        </w:tc>
      </w:tr>
      <w:tr w:rsidR="00D83CD2" w:rsidRPr="007F3637" w14:paraId="65AF4597" w14:textId="77777777">
        <w:tc>
          <w:tcPr>
            <w:tcW w:w="850" w:type="dxa"/>
          </w:tcPr>
          <w:p w14:paraId="74476DA5" w14:textId="77777777" w:rsidR="00D83CD2" w:rsidRPr="007F3637" w:rsidRDefault="00D83CD2">
            <w:pPr>
              <w:rPr>
                <w:sz w:val="24"/>
                <w:szCs w:val="24"/>
                <w:lang w:val="vi-VN"/>
              </w:rPr>
            </w:pPr>
            <w:r w:rsidRPr="007F3637">
              <w:rPr>
                <w:sz w:val="24"/>
                <w:szCs w:val="24"/>
                <w:lang w:val="vi-VN"/>
              </w:rPr>
              <w:t>Lần đo</w:t>
            </w:r>
          </w:p>
        </w:tc>
        <w:tc>
          <w:tcPr>
            <w:tcW w:w="850" w:type="dxa"/>
          </w:tcPr>
          <w:p w14:paraId="734656E3" w14:textId="77777777" w:rsidR="00D83CD2" w:rsidRPr="007F3637" w:rsidRDefault="00D83CD2">
            <w:pPr>
              <w:rPr>
                <w:sz w:val="24"/>
                <w:szCs w:val="24"/>
                <w:lang w:val="vi-VN"/>
              </w:rPr>
            </w:pPr>
            <w:r w:rsidRPr="007F3637">
              <w:rPr>
                <w:sz w:val="24"/>
                <w:szCs w:val="24"/>
                <w:lang w:val="vi-VN"/>
              </w:rPr>
              <w:t>11</w:t>
            </w:r>
          </w:p>
        </w:tc>
        <w:tc>
          <w:tcPr>
            <w:tcW w:w="850" w:type="dxa"/>
          </w:tcPr>
          <w:p w14:paraId="6C803DB8" w14:textId="77777777" w:rsidR="00D83CD2" w:rsidRPr="007F3637" w:rsidRDefault="00D83CD2">
            <w:pPr>
              <w:rPr>
                <w:sz w:val="24"/>
                <w:szCs w:val="24"/>
                <w:lang w:val="vi-VN"/>
              </w:rPr>
            </w:pPr>
            <w:r w:rsidRPr="007F3637">
              <w:rPr>
                <w:sz w:val="24"/>
                <w:szCs w:val="24"/>
                <w:lang w:val="vi-VN"/>
              </w:rPr>
              <w:t>12</w:t>
            </w:r>
          </w:p>
        </w:tc>
        <w:tc>
          <w:tcPr>
            <w:tcW w:w="850" w:type="dxa"/>
          </w:tcPr>
          <w:p w14:paraId="0ECCB468" w14:textId="77777777" w:rsidR="00D83CD2" w:rsidRPr="007F3637" w:rsidRDefault="00D83CD2">
            <w:pPr>
              <w:rPr>
                <w:sz w:val="24"/>
                <w:szCs w:val="24"/>
                <w:lang w:val="vi-VN"/>
              </w:rPr>
            </w:pPr>
            <w:r w:rsidRPr="007F3637">
              <w:rPr>
                <w:sz w:val="24"/>
                <w:szCs w:val="24"/>
                <w:lang w:val="vi-VN"/>
              </w:rPr>
              <w:t>13</w:t>
            </w:r>
          </w:p>
        </w:tc>
        <w:tc>
          <w:tcPr>
            <w:tcW w:w="850" w:type="dxa"/>
          </w:tcPr>
          <w:p w14:paraId="5E31B74C" w14:textId="77777777" w:rsidR="00D83CD2" w:rsidRPr="007F3637" w:rsidRDefault="00D83CD2">
            <w:pPr>
              <w:rPr>
                <w:sz w:val="24"/>
                <w:szCs w:val="24"/>
                <w:lang w:val="vi-VN"/>
              </w:rPr>
            </w:pPr>
            <w:r w:rsidRPr="007F3637">
              <w:rPr>
                <w:sz w:val="24"/>
                <w:szCs w:val="24"/>
                <w:lang w:val="vi-VN"/>
              </w:rPr>
              <w:t>14</w:t>
            </w:r>
          </w:p>
        </w:tc>
        <w:tc>
          <w:tcPr>
            <w:tcW w:w="850" w:type="dxa"/>
          </w:tcPr>
          <w:p w14:paraId="3451BD52" w14:textId="77777777" w:rsidR="00D83CD2" w:rsidRPr="007F3637" w:rsidRDefault="00D83CD2">
            <w:pPr>
              <w:rPr>
                <w:sz w:val="24"/>
                <w:szCs w:val="24"/>
                <w:lang w:val="vi-VN"/>
              </w:rPr>
            </w:pPr>
            <w:r w:rsidRPr="007F3637">
              <w:rPr>
                <w:sz w:val="24"/>
                <w:szCs w:val="24"/>
                <w:lang w:val="vi-VN"/>
              </w:rPr>
              <w:t>15</w:t>
            </w:r>
          </w:p>
        </w:tc>
        <w:tc>
          <w:tcPr>
            <w:tcW w:w="850" w:type="dxa"/>
          </w:tcPr>
          <w:p w14:paraId="3ED8BD0B" w14:textId="77777777" w:rsidR="00D83CD2" w:rsidRPr="007F3637" w:rsidRDefault="00D83CD2">
            <w:pPr>
              <w:rPr>
                <w:sz w:val="24"/>
                <w:szCs w:val="24"/>
                <w:lang w:val="vi-VN"/>
              </w:rPr>
            </w:pPr>
            <w:r w:rsidRPr="007F3637">
              <w:rPr>
                <w:sz w:val="24"/>
                <w:szCs w:val="24"/>
                <w:lang w:val="vi-VN"/>
              </w:rPr>
              <w:t>16</w:t>
            </w:r>
          </w:p>
        </w:tc>
        <w:tc>
          <w:tcPr>
            <w:tcW w:w="850" w:type="dxa"/>
          </w:tcPr>
          <w:p w14:paraId="1BD92910" w14:textId="77777777" w:rsidR="00D83CD2" w:rsidRPr="007F3637" w:rsidRDefault="00D83CD2">
            <w:pPr>
              <w:rPr>
                <w:sz w:val="24"/>
                <w:szCs w:val="24"/>
                <w:lang w:val="vi-VN"/>
              </w:rPr>
            </w:pPr>
            <w:r w:rsidRPr="007F3637">
              <w:rPr>
                <w:sz w:val="24"/>
                <w:szCs w:val="24"/>
                <w:lang w:val="vi-VN"/>
              </w:rPr>
              <w:t>17</w:t>
            </w:r>
          </w:p>
        </w:tc>
        <w:tc>
          <w:tcPr>
            <w:tcW w:w="850" w:type="dxa"/>
          </w:tcPr>
          <w:p w14:paraId="75090B06" w14:textId="77777777" w:rsidR="00D83CD2" w:rsidRPr="007F3637" w:rsidRDefault="00D83CD2">
            <w:pPr>
              <w:rPr>
                <w:sz w:val="24"/>
                <w:szCs w:val="24"/>
                <w:lang w:val="vi-VN"/>
              </w:rPr>
            </w:pPr>
            <w:r w:rsidRPr="007F3637">
              <w:rPr>
                <w:sz w:val="24"/>
                <w:szCs w:val="24"/>
                <w:lang w:val="vi-VN"/>
              </w:rPr>
              <w:t>18</w:t>
            </w:r>
          </w:p>
        </w:tc>
        <w:tc>
          <w:tcPr>
            <w:tcW w:w="850" w:type="dxa"/>
          </w:tcPr>
          <w:p w14:paraId="76F8D891" w14:textId="77777777" w:rsidR="00D83CD2" w:rsidRPr="007F3637" w:rsidRDefault="00D83CD2">
            <w:pPr>
              <w:rPr>
                <w:sz w:val="24"/>
                <w:szCs w:val="24"/>
                <w:lang w:val="vi-VN"/>
              </w:rPr>
            </w:pPr>
            <w:r w:rsidRPr="007F3637">
              <w:rPr>
                <w:sz w:val="24"/>
                <w:szCs w:val="24"/>
                <w:lang w:val="vi-VN"/>
              </w:rPr>
              <w:t>19</w:t>
            </w:r>
          </w:p>
        </w:tc>
        <w:tc>
          <w:tcPr>
            <w:tcW w:w="850" w:type="dxa"/>
          </w:tcPr>
          <w:p w14:paraId="43992863" w14:textId="77777777" w:rsidR="00D83CD2" w:rsidRPr="007F3637" w:rsidRDefault="00D83CD2">
            <w:pPr>
              <w:rPr>
                <w:sz w:val="24"/>
                <w:szCs w:val="24"/>
                <w:lang w:val="vi-VN"/>
              </w:rPr>
            </w:pPr>
            <w:r w:rsidRPr="007F3637">
              <w:rPr>
                <w:sz w:val="24"/>
                <w:szCs w:val="24"/>
                <w:lang w:val="vi-VN"/>
              </w:rPr>
              <w:t>20</w:t>
            </w:r>
          </w:p>
        </w:tc>
      </w:tr>
      <w:tr w:rsidR="00D83CD2" w:rsidRPr="007F3637" w14:paraId="085A12C8" w14:textId="77777777">
        <w:tc>
          <w:tcPr>
            <w:tcW w:w="850" w:type="dxa"/>
          </w:tcPr>
          <w:p w14:paraId="100D93B7" w14:textId="77777777" w:rsidR="00D83CD2" w:rsidRPr="007F3637" w:rsidRDefault="00D83CD2">
            <w:pPr>
              <w:rPr>
                <w:sz w:val="24"/>
                <w:szCs w:val="24"/>
                <w:lang w:val="vi-VN"/>
              </w:rPr>
            </w:pPr>
            <w:r w:rsidRPr="007F3637">
              <w:rPr>
                <w:sz w:val="24"/>
                <w:szCs w:val="24"/>
                <w:lang w:val="vi-VN"/>
              </w:rPr>
              <w:t>Sai số dư (pixel)</w:t>
            </w:r>
          </w:p>
        </w:tc>
        <w:tc>
          <w:tcPr>
            <w:tcW w:w="850" w:type="dxa"/>
          </w:tcPr>
          <w:p w14:paraId="73E88F7F" w14:textId="77777777" w:rsidR="00D83CD2" w:rsidRPr="007F3637" w:rsidRDefault="00D83CD2">
            <w:pPr>
              <w:rPr>
                <w:sz w:val="24"/>
                <w:szCs w:val="24"/>
              </w:rPr>
            </w:pPr>
            <w:r w:rsidRPr="007F3637">
              <w:rPr>
                <w:sz w:val="24"/>
                <w:szCs w:val="24"/>
              </w:rPr>
              <w:t>-4.531</w:t>
            </w:r>
          </w:p>
          <w:p w14:paraId="3BD5E7EF" w14:textId="77777777" w:rsidR="00D83CD2" w:rsidRPr="007F3637" w:rsidRDefault="00D83CD2">
            <w:pPr>
              <w:rPr>
                <w:sz w:val="24"/>
                <w:szCs w:val="24"/>
                <w:lang w:val="vi-VN"/>
              </w:rPr>
            </w:pPr>
          </w:p>
        </w:tc>
        <w:tc>
          <w:tcPr>
            <w:tcW w:w="850" w:type="dxa"/>
          </w:tcPr>
          <w:p w14:paraId="182F8BC7" w14:textId="77777777" w:rsidR="00D83CD2" w:rsidRPr="007F3637" w:rsidRDefault="00D83CD2">
            <w:pPr>
              <w:rPr>
                <w:sz w:val="24"/>
                <w:szCs w:val="24"/>
              </w:rPr>
            </w:pPr>
            <w:r w:rsidRPr="007F3637">
              <w:rPr>
                <w:sz w:val="24"/>
                <w:szCs w:val="24"/>
              </w:rPr>
              <w:t>-4.489</w:t>
            </w:r>
          </w:p>
          <w:p w14:paraId="7311FD7F" w14:textId="77777777" w:rsidR="00D83CD2" w:rsidRPr="007F3637" w:rsidRDefault="00D83CD2">
            <w:pPr>
              <w:rPr>
                <w:sz w:val="24"/>
                <w:szCs w:val="24"/>
                <w:lang w:val="vi-VN"/>
              </w:rPr>
            </w:pPr>
          </w:p>
          <w:p w14:paraId="1436F7C9" w14:textId="77777777" w:rsidR="00D83CD2" w:rsidRPr="007F3637" w:rsidRDefault="00D83CD2">
            <w:pPr>
              <w:rPr>
                <w:sz w:val="24"/>
                <w:szCs w:val="24"/>
                <w:lang w:val="vi-VN"/>
              </w:rPr>
            </w:pPr>
          </w:p>
        </w:tc>
        <w:tc>
          <w:tcPr>
            <w:tcW w:w="850" w:type="dxa"/>
          </w:tcPr>
          <w:p w14:paraId="1BCC9D3C" w14:textId="77777777" w:rsidR="00D83CD2" w:rsidRPr="007F3637" w:rsidRDefault="00D83CD2">
            <w:pPr>
              <w:rPr>
                <w:sz w:val="24"/>
                <w:szCs w:val="24"/>
              </w:rPr>
            </w:pPr>
            <w:r w:rsidRPr="007F3637">
              <w:rPr>
                <w:sz w:val="24"/>
                <w:szCs w:val="24"/>
              </w:rPr>
              <w:t>-4.489</w:t>
            </w:r>
          </w:p>
          <w:p w14:paraId="13B8B7A7" w14:textId="77777777" w:rsidR="00D83CD2" w:rsidRPr="007F3637" w:rsidRDefault="00D83CD2">
            <w:pPr>
              <w:rPr>
                <w:sz w:val="24"/>
                <w:szCs w:val="24"/>
                <w:lang w:val="vi-VN"/>
              </w:rPr>
            </w:pPr>
          </w:p>
          <w:p w14:paraId="306A45A1" w14:textId="77777777" w:rsidR="00D83CD2" w:rsidRPr="007F3637" w:rsidRDefault="00D83CD2">
            <w:pPr>
              <w:rPr>
                <w:sz w:val="24"/>
                <w:szCs w:val="24"/>
                <w:lang w:val="vi-VN"/>
              </w:rPr>
            </w:pPr>
          </w:p>
        </w:tc>
        <w:tc>
          <w:tcPr>
            <w:tcW w:w="850" w:type="dxa"/>
          </w:tcPr>
          <w:p w14:paraId="77FE01A9" w14:textId="77777777" w:rsidR="00D83CD2" w:rsidRPr="007F3637" w:rsidRDefault="00D83CD2">
            <w:pPr>
              <w:rPr>
                <w:sz w:val="24"/>
                <w:szCs w:val="24"/>
              </w:rPr>
            </w:pPr>
            <w:r w:rsidRPr="007F3637">
              <w:rPr>
                <w:sz w:val="24"/>
                <w:szCs w:val="24"/>
              </w:rPr>
              <w:t>1.469</w:t>
            </w:r>
          </w:p>
          <w:p w14:paraId="669297DE" w14:textId="77777777" w:rsidR="00D83CD2" w:rsidRPr="007F3637" w:rsidRDefault="00D83CD2">
            <w:pPr>
              <w:rPr>
                <w:sz w:val="24"/>
                <w:szCs w:val="24"/>
                <w:lang w:val="vi-VN"/>
              </w:rPr>
            </w:pPr>
          </w:p>
        </w:tc>
        <w:tc>
          <w:tcPr>
            <w:tcW w:w="850" w:type="dxa"/>
          </w:tcPr>
          <w:p w14:paraId="20D91A02" w14:textId="77777777" w:rsidR="00D83CD2" w:rsidRPr="007F3637" w:rsidRDefault="00D83CD2">
            <w:pPr>
              <w:rPr>
                <w:sz w:val="24"/>
                <w:szCs w:val="24"/>
              </w:rPr>
            </w:pPr>
            <w:r w:rsidRPr="007F3637">
              <w:rPr>
                <w:sz w:val="24"/>
                <w:szCs w:val="24"/>
              </w:rPr>
              <w:t>0.704</w:t>
            </w:r>
          </w:p>
          <w:p w14:paraId="43C789F4" w14:textId="77777777" w:rsidR="00D83CD2" w:rsidRPr="007F3637" w:rsidRDefault="00D83CD2">
            <w:pPr>
              <w:rPr>
                <w:sz w:val="24"/>
                <w:szCs w:val="24"/>
                <w:lang w:val="vi-VN"/>
              </w:rPr>
            </w:pPr>
          </w:p>
        </w:tc>
        <w:tc>
          <w:tcPr>
            <w:tcW w:w="850" w:type="dxa"/>
          </w:tcPr>
          <w:p w14:paraId="59043D91" w14:textId="77777777" w:rsidR="00D83CD2" w:rsidRPr="007F3637" w:rsidRDefault="00D83CD2">
            <w:pPr>
              <w:rPr>
                <w:sz w:val="24"/>
                <w:szCs w:val="24"/>
              </w:rPr>
            </w:pPr>
            <w:r w:rsidRPr="007F3637">
              <w:rPr>
                <w:sz w:val="24"/>
                <w:szCs w:val="24"/>
              </w:rPr>
              <w:t>5.699</w:t>
            </w:r>
          </w:p>
          <w:p w14:paraId="12BABB0C" w14:textId="77777777" w:rsidR="00D83CD2" w:rsidRPr="007F3637" w:rsidRDefault="00D83CD2">
            <w:pPr>
              <w:rPr>
                <w:sz w:val="24"/>
                <w:szCs w:val="24"/>
                <w:lang w:val="vi-VN"/>
              </w:rPr>
            </w:pPr>
          </w:p>
        </w:tc>
        <w:tc>
          <w:tcPr>
            <w:tcW w:w="850" w:type="dxa"/>
          </w:tcPr>
          <w:p w14:paraId="20A666E5" w14:textId="77777777" w:rsidR="00D83CD2" w:rsidRPr="007F3637" w:rsidRDefault="00D83CD2">
            <w:pPr>
              <w:rPr>
                <w:sz w:val="24"/>
                <w:szCs w:val="24"/>
              </w:rPr>
            </w:pPr>
            <w:r w:rsidRPr="007F3637">
              <w:rPr>
                <w:sz w:val="24"/>
                <w:szCs w:val="24"/>
              </w:rPr>
              <w:t>-4.531</w:t>
            </w:r>
          </w:p>
          <w:p w14:paraId="2AC62720" w14:textId="77777777" w:rsidR="00D83CD2" w:rsidRPr="007F3637" w:rsidRDefault="00D83CD2">
            <w:pPr>
              <w:rPr>
                <w:sz w:val="24"/>
                <w:szCs w:val="24"/>
                <w:lang w:val="vi-VN"/>
              </w:rPr>
            </w:pPr>
          </w:p>
          <w:p w14:paraId="0ED7B87E" w14:textId="77777777" w:rsidR="00D83CD2" w:rsidRPr="007F3637" w:rsidRDefault="00D83CD2">
            <w:pPr>
              <w:rPr>
                <w:sz w:val="24"/>
                <w:szCs w:val="24"/>
                <w:lang w:val="vi-VN"/>
              </w:rPr>
            </w:pPr>
          </w:p>
        </w:tc>
        <w:tc>
          <w:tcPr>
            <w:tcW w:w="850" w:type="dxa"/>
          </w:tcPr>
          <w:p w14:paraId="04CD604A" w14:textId="77777777" w:rsidR="00D83CD2" w:rsidRPr="007F3637" w:rsidRDefault="00D83CD2">
            <w:pPr>
              <w:rPr>
                <w:sz w:val="24"/>
                <w:szCs w:val="24"/>
              </w:rPr>
            </w:pPr>
            <w:r w:rsidRPr="007F3637">
              <w:rPr>
                <w:sz w:val="24"/>
                <w:szCs w:val="24"/>
              </w:rPr>
              <w:t>4.469</w:t>
            </w:r>
          </w:p>
          <w:p w14:paraId="55F3B84B" w14:textId="77777777" w:rsidR="00D83CD2" w:rsidRPr="007F3637" w:rsidRDefault="00D83CD2">
            <w:pPr>
              <w:rPr>
                <w:sz w:val="24"/>
                <w:szCs w:val="24"/>
                <w:lang w:val="vi-VN"/>
              </w:rPr>
            </w:pPr>
          </w:p>
        </w:tc>
        <w:tc>
          <w:tcPr>
            <w:tcW w:w="850" w:type="dxa"/>
          </w:tcPr>
          <w:p w14:paraId="01F2050B" w14:textId="77777777" w:rsidR="00D83CD2" w:rsidRPr="007F3637" w:rsidRDefault="00D83CD2">
            <w:pPr>
              <w:rPr>
                <w:sz w:val="24"/>
                <w:szCs w:val="24"/>
              </w:rPr>
            </w:pPr>
            <w:r w:rsidRPr="007F3637">
              <w:rPr>
                <w:sz w:val="24"/>
                <w:szCs w:val="24"/>
              </w:rPr>
              <w:t>4.469</w:t>
            </w:r>
          </w:p>
          <w:p w14:paraId="3CB82AC6" w14:textId="77777777" w:rsidR="00D83CD2" w:rsidRPr="007F3637" w:rsidRDefault="00D83CD2">
            <w:pPr>
              <w:rPr>
                <w:sz w:val="24"/>
                <w:szCs w:val="24"/>
                <w:lang w:val="vi-VN"/>
              </w:rPr>
            </w:pPr>
          </w:p>
          <w:p w14:paraId="004DB51E" w14:textId="77777777" w:rsidR="00D83CD2" w:rsidRPr="007F3637" w:rsidRDefault="00D83CD2">
            <w:pPr>
              <w:rPr>
                <w:sz w:val="24"/>
                <w:szCs w:val="24"/>
                <w:lang w:val="vi-VN"/>
              </w:rPr>
            </w:pPr>
          </w:p>
        </w:tc>
        <w:tc>
          <w:tcPr>
            <w:tcW w:w="850" w:type="dxa"/>
          </w:tcPr>
          <w:p w14:paraId="4029F972" w14:textId="77777777" w:rsidR="00D83CD2" w:rsidRPr="007F3637" w:rsidRDefault="00D83CD2">
            <w:pPr>
              <w:rPr>
                <w:sz w:val="24"/>
                <w:szCs w:val="24"/>
              </w:rPr>
            </w:pPr>
            <w:r w:rsidRPr="007F3637">
              <w:rPr>
                <w:sz w:val="24"/>
                <w:szCs w:val="24"/>
              </w:rPr>
              <w:t>-1.641</w:t>
            </w:r>
          </w:p>
          <w:p w14:paraId="25535113" w14:textId="77777777" w:rsidR="00D83CD2" w:rsidRPr="007F3637" w:rsidRDefault="00D83CD2">
            <w:pPr>
              <w:keepNext/>
              <w:rPr>
                <w:sz w:val="24"/>
                <w:szCs w:val="24"/>
                <w:lang w:val="vi-VN"/>
              </w:rPr>
            </w:pPr>
          </w:p>
        </w:tc>
      </w:tr>
    </w:tbl>
    <w:p w14:paraId="028F4413" w14:textId="77777777" w:rsidR="00D83CD2" w:rsidRPr="001C33CA" w:rsidRDefault="00D83CD2" w:rsidP="00D83CD2">
      <w:pPr>
        <w:pStyle w:val="Caption"/>
        <w:rPr>
          <w:lang w:val="vi-VN"/>
        </w:rPr>
      </w:pPr>
      <w:bookmarkStart w:id="407" w:name="_Toc142535428"/>
      <w:r>
        <w:t xml:space="preserve">Bảng </w:t>
      </w:r>
      <w:fldSimple w:instr=" STYLEREF 1 \s ">
        <w:r>
          <w:rPr>
            <w:noProof/>
          </w:rPr>
          <w:t>2</w:t>
        </w:r>
      </w:fldSimple>
      <w:r>
        <w:noBreakHyphen/>
      </w:r>
      <w:fldSimple w:instr=" SEQ Bảng \* ARABIC \s 1 ">
        <w:r>
          <w:rPr>
            <w:noProof/>
          </w:rPr>
          <w:t>2</w:t>
        </w:r>
      </w:fldSimple>
      <w:r>
        <w:rPr>
          <w:lang w:val="vi-VN"/>
        </w:rPr>
        <w:t xml:space="preserve"> Sai số dư của từng lần đo độ chia nhỏ nhất của lam kính ở ống kính 40</w:t>
      </w:r>
      <w:bookmarkEnd w:id="407"/>
    </w:p>
    <w:p w14:paraId="4D332FF8" w14:textId="77777777" w:rsidR="00D83CD2" w:rsidRDefault="00D83CD2" w:rsidP="00D83CD2">
      <w:pPr>
        <w:rPr>
          <w:lang w:val="vi-VN"/>
        </w:rPr>
      </w:pPr>
      <w:r>
        <w:rPr>
          <w:lang w:val="vi-VN"/>
        </w:rPr>
        <w:t>Sai số trung bình:</w:t>
      </w:r>
    </w:p>
    <w:p w14:paraId="3FC4173C" w14:textId="77777777" w:rsidR="00D83CD2" w:rsidRPr="005B2B9F" w:rsidRDefault="00D83CD2" w:rsidP="00D83CD2">
      <w:pPr>
        <w:pStyle w:val="cngthc"/>
      </w:pPr>
      <m:oMathPara>
        <m:oMath>
          <m:r>
            <w:rPr>
              <w:rFonts w:ascii="Cambria Math" w:hAnsi="Cambria Math"/>
            </w:rPr>
            <m:t>d</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w:rPr>
                      <w:rFonts w:ascii="Cambria Math" w:hAnsi="Cambria Math"/>
                    </w:rPr>
                    <m:t>n</m:t>
                  </m:r>
                  <m:d>
                    <m:dPr>
                      <m:ctrlPr>
                        <w:rPr>
                          <w:rFonts w:ascii="Cambria Math" w:hAnsi="Cambria Math"/>
                        </w:rPr>
                      </m:ctrlPr>
                    </m:dPr>
                    <m:e>
                      <m:r>
                        <w:rPr>
                          <w:rFonts w:ascii="Cambria Math" w:hAnsi="Cambria Math"/>
                        </w:rPr>
                        <m:t>n</m:t>
                      </m:r>
                      <m:r>
                        <m:rPr>
                          <m:sty m:val="p"/>
                        </m:rPr>
                        <w:rPr>
                          <w:rFonts w:ascii="Cambria Math" w:hAnsi="Cambria Math"/>
                        </w:rPr>
                        <m:t>-1</m:t>
                      </m:r>
                    </m:e>
                  </m:d>
                </m:e>
              </m:rad>
            </m:den>
          </m:f>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m:rPr>
                      <m:sty m:val="p"/>
                    </m:rPr>
                    <w:rPr>
                      <w:rFonts w:ascii="Cambria Math" w:hAnsi="Cambria Math"/>
                    </w:rPr>
                    <m:t>|</m:t>
                  </m:r>
                  <m:r>
                    <w:rPr>
                      <w:rFonts w:ascii="Cambria Math" w:hAnsi="Cambria Math"/>
                    </w:rPr>
                    <m:t>ε</m:t>
                  </m:r>
                </m:e>
                <m:sub>
                  <m:r>
                    <w:rPr>
                      <w:rFonts w:ascii="Cambria Math" w:hAnsi="Cambria Math"/>
                    </w:rPr>
                    <m:t>i</m:t>
                  </m:r>
                </m:sub>
              </m:sSub>
            </m:e>
          </m:nary>
          <m:r>
            <m:rPr>
              <m:sty m:val="p"/>
            </m:rPr>
            <w:rPr>
              <w:rFonts w:ascii="Cambria Math" w:hAnsi="Cambria Math"/>
            </w:rPr>
            <m:t>|=2.987546</m:t>
          </m:r>
        </m:oMath>
      </m:oMathPara>
    </w:p>
    <w:p w14:paraId="60BC36FB" w14:textId="77777777" w:rsidR="00D83CD2" w:rsidRPr="007A6EC1" w:rsidRDefault="00D83CD2" w:rsidP="00D83CD2">
      <w:pPr>
        <w:rPr>
          <w:lang w:val="sv-SE"/>
        </w:rPr>
      </w:pPr>
      <w:r w:rsidRPr="007A6EC1">
        <w:rPr>
          <w:lang w:val="sv-SE"/>
        </w:rPr>
        <w:t xml:space="preserve">Nhận thấy </w:t>
      </w:r>
      <w:r w:rsidRPr="00BF0A09">
        <w:rPr>
          <w:position w:val="-14"/>
        </w:rPr>
        <w:object w:dxaOrig="840" w:dyaOrig="400" w14:anchorId="620BA215">
          <v:shape id="_x0000_i1026" type="#_x0000_t75" style="width:48.15pt;height:23.85pt" o:ole="">
            <v:imagedata r:id="rId29" o:title=""/>
          </v:shape>
          <o:OLEObject Type="Embed" ProgID="Equation.DSMT4" ShapeID="_x0000_i1026" DrawAspect="Content" ObjectID="_1769609021" r:id="rId30"/>
        </w:object>
      </w:r>
      <w:r w:rsidRPr="007A6EC1">
        <w:rPr>
          <w:lang w:val="sv-SE"/>
        </w:rPr>
        <w:t xml:space="preserve"> nên không có giá trị nào bị sai trong quá trình đo.</w:t>
      </w:r>
    </w:p>
    <w:p w14:paraId="2F962163" w14:textId="77777777" w:rsidR="00D83CD2" w:rsidRDefault="00D83CD2" w:rsidP="00D83CD2">
      <w:r>
        <w:t>Sai số trung bình phương:</w:t>
      </w:r>
    </w:p>
    <w:p w14:paraId="2D8BA384" w14:textId="77777777" w:rsidR="00D83CD2" w:rsidRDefault="00D83CD2" w:rsidP="00D83CD2">
      <w:pPr>
        <w:pStyle w:val="cngthc"/>
      </w:pPr>
      <m:oMathPara>
        <m:oMath>
          <m:r>
            <w:rPr>
              <w:rFonts w:ascii="Cambria Math" w:hAnsi="Cambria Math"/>
            </w:rPr>
            <w:lastRenderedPageBreak/>
            <m:t>σ</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sSup>
                    <m:sSupPr>
                      <m:ctrlPr>
                        <w:rPr>
                          <w:rFonts w:ascii="Cambria Math" w:hAnsi="Cambria Math"/>
                        </w:rPr>
                      </m:ctrlPr>
                    </m:sSupPr>
                    <m:e>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i</m:t>
                                  </m:r>
                                </m:sub>
                              </m:sSub>
                            </m:e>
                          </m:d>
                        </m:e>
                      </m:nary>
                    </m:e>
                    <m:sup>
                      <m:r>
                        <m:rPr>
                          <m:sty m:val="p"/>
                        </m:rPr>
                        <w:rPr>
                          <w:rFonts w:ascii="Cambria Math" w:hAnsi="Cambria Math"/>
                        </w:rPr>
                        <m:t>2</m:t>
                      </m:r>
                    </m:sup>
                  </m:sSup>
                </m:num>
                <m:den>
                  <m:r>
                    <w:rPr>
                      <w:rFonts w:ascii="Cambria Math" w:hAnsi="Cambria Math"/>
                    </w:rPr>
                    <m:t>n</m:t>
                  </m:r>
                  <m:r>
                    <m:rPr>
                      <m:sty m:val="p"/>
                    </m:rPr>
                    <w:rPr>
                      <w:rFonts w:ascii="Cambria Math" w:hAnsi="Cambria Math"/>
                    </w:rPr>
                    <m:t>-1</m:t>
                  </m:r>
                </m:den>
              </m:f>
            </m:e>
          </m:rad>
          <m:r>
            <m:rPr>
              <m:sty m:val="p"/>
            </m:rPr>
            <w:rPr>
              <w:rFonts w:ascii="Cambria Math" w:hAnsi="Cambria Math"/>
            </w:rPr>
            <m:t>=3.397158</m:t>
          </m:r>
        </m:oMath>
      </m:oMathPara>
    </w:p>
    <w:p w14:paraId="610CBC8B" w14:textId="77777777" w:rsidR="00D83CD2" w:rsidRPr="007A6EC1" w:rsidRDefault="00D83CD2" w:rsidP="00D83CD2">
      <w:pPr>
        <w:rPr>
          <w:lang w:val="sv-SE"/>
        </w:rPr>
      </w:pPr>
      <w:r w:rsidRPr="007A6EC1">
        <w:rPr>
          <w:lang w:val="sv-SE"/>
        </w:rPr>
        <w:t xml:space="preserve">Tính sai số trung bình phương của trị số trung bình cộng của </w:t>
      </w:r>
      <w:r w:rsidRPr="00010C5A">
        <w:rPr>
          <w:position w:val="-14"/>
        </w:rPr>
        <w:object w:dxaOrig="360" w:dyaOrig="380" w14:anchorId="7355E36E">
          <v:shape id="_x0000_i1027" type="#_x0000_t75" style="width:23.85pt;height:23.85pt" o:ole="">
            <v:imagedata r:id="rId31" o:title=""/>
          </v:shape>
          <o:OLEObject Type="Embed" ProgID="Equation.DSMT4" ShapeID="_x0000_i1027" DrawAspect="Content" ObjectID="_1769609022" r:id="rId32"/>
        </w:object>
      </w:r>
    </w:p>
    <w:p w14:paraId="40AA062D" w14:textId="77777777" w:rsidR="00D83CD2" w:rsidRDefault="008C6F44" w:rsidP="00D83CD2">
      <w:pPr>
        <w:pStyle w:val="cngthc"/>
        <w:rPr>
          <w:b/>
          <w:bCs/>
        </w:rPr>
      </w:pPr>
      <m:oMathPara>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t</m:t>
                  </m:r>
                </m:e>
                <m:sub>
                  <m:r>
                    <w:rPr>
                      <w:rFonts w:ascii="Cambria Math" w:hAnsi="Cambria Math"/>
                    </w:rPr>
                    <m:t>tb</m:t>
                  </m:r>
                </m:sub>
              </m:sSub>
            </m:sub>
          </m:sSub>
          <m:r>
            <m:rPr>
              <m:sty m:val="p"/>
            </m:rPr>
            <w:rPr>
              <w:rFonts w:ascii="Cambria Math" w:hAnsi="Cambria Math"/>
            </w:rPr>
            <m:t>=</m:t>
          </m:r>
          <m:f>
            <m:fPr>
              <m:ctrlPr>
                <w:rPr>
                  <w:rFonts w:ascii="Cambria Math" w:hAnsi="Cambria Math"/>
                </w:rPr>
              </m:ctrlPr>
            </m:fPr>
            <m:num>
              <m:r>
                <w:rPr>
                  <w:rFonts w:ascii="Cambria Math" w:hAnsi="Cambria Math"/>
                </w:rPr>
                <m:t>σ</m:t>
              </m:r>
            </m:num>
            <m:den>
              <m:rad>
                <m:radPr>
                  <m:degHide m:val="1"/>
                  <m:ctrlPr>
                    <w:rPr>
                      <w:rFonts w:ascii="Cambria Math" w:hAnsi="Cambria Math"/>
                    </w:rPr>
                  </m:ctrlPr>
                </m:radPr>
                <m:deg/>
                <m:e>
                  <m:r>
                    <w:rPr>
                      <w:rFonts w:ascii="Cambria Math" w:hAnsi="Cambria Math"/>
                    </w:rPr>
                    <m:t>n</m:t>
                  </m:r>
                </m:e>
              </m:rad>
            </m:den>
          </m:f>
          <m:r>
            <m:rPr>
              <m:sty m:val="p"/>
            </m:rPr>
            <w:rPr>
              <w:rFonts w:ascii="Cambria Math" w:hAnsi="Cambria Math"/>
            </w:rPr>
            <m:t>=0.759628</m:t>
          </m:r>
        </m:oMath>
      </m:oMathPara>
    </w:p>
    <w:p w14:paraId="55BBB27B" w14:textId="77777777" w:rsidR="00D83CD2" w:rsidRPr="007A6EC1" w:rsidRDefault="00D83CD2" w:rsidP="00D83CD2">
      <w:pPr>
        <w:rPr>
          <w:lang w:val="sv-SE"/>
        </w:rPr>
      </w:pPr>
      <w:r w:rsidRPr="007A6EC1">
        <w:rPr>
          <w:lang w:val="sv-SE"/>
        </w:rPr>
        <w:t>Xác định được kết quả đo:</w:t>
      </w:r>
    </w:p>
    <w:p w14:paraId="1CBAF320" w14:textId="77777777" w:rsidR="00D83CD2" w:rsidRDefault="00D83CD2" w:rsidP="00D83CD2">
      <w:pPr>
        <w:pStyle w:val="cngthc"/>
      </w:pPr>
      <w:r w:rsidRPr="00010C5A">
        <w:object w:dxaOrig="1280" w:dyaOrig="380" w14:anchorId="4102F111">
          <v:shape id="_x0000_i1028" type="#_x0000_t75" style="width:78.1pt;height:23.85pt" o:ole="">
            <v:imagedata r:id="rId33" o:title=""/>
          </v:shape>
          <o:OLEObject Type="Embed" ProgID="Equation.DSMT4" ShapeID="_x0000_i1028" DrawAspect="Content" ObjectID="_1769609023" r:id="rId34"/>
        </w:object>
      </w:r>
    </w:p>
    <w:p w14:paraId="4B0DCF51" w14:textId="77777777" w:rsidR="00D83CD2" w:rsidRPr="007A6EC1" w:rsidRDefault="00D83CD2" w:rsidP="00D83CD2">
      <w:pPr>
        <w:rPr>
          <w:lang w:val="sv-SE"/>
        </w:rPr>
      </w:pPr>
      <w:r w:rsidRPr="007A6EC1">
        <w:rPr>
          <w:lang w:val="sv-SE"/>
        </w:rPr>
        <w:t>Với độ tin cậy P = 0.997, n = 20 thì t = 3.1, suy ra:</w:t>
      </w:r>
    </w:p>
    <w:p w14:paraId="4A1940E3" w14:textId="048FAF3E" w:rsidR="007A4F2D" w:rsidRPr="007A4F2D" w:rsidRDefault="00D83CD2" w:rsidP="007A4F2D">
      <w:pPr>
        <w:pStyle w:val="cngthc"/>
        <w:rPr>
          <w:rFonts w:eastAsiaTheme="minorEastAsia" w:cs="Times New Roman"/>
        </w:rPr>
      </w:pPr>
      <m:oMathPara>
        <m:oMath>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tb</m:t>
              </m:r>
            </m:sub>
          </m:sSub>
          <m:r>
            <m:rPr>
              <m:sty m:val="p"/>
            </m:rPr>
            <w:rPr>
              <w:rFonts w:ascii="Cambria Math" w:hAnsi="Cambria Math"/>
            </w:rPr>
            <m:t>±</m:t>
          </m:r>
          <m:r>
            <w:rPr>
              <w:rFonts w:ascii="Cambria Math" w:hAnsi="Cambria Math"/>
            </w:rPr>
            <m:t>t</m:t>
          </m:r>
          <m:sSub>
            <m:sSubPr>
              <m:ctrlPr>
                <w:rPr>
                  <w:rFonts w:ascii="Cambria Math" w:hAnsi="Cambria Math"/>
                </w:rPr>
              </m:ctrlPr>
            </m:sSubPr>
            <m:e>
              <m:r>
                <w:rPr>
                  <w:rFonts w:ascii="Cambria Math" w:hAnsi="Cambria Math"/>
                </w:rPr>
                <m:t>σ</m:t>
              </m:r>
            </m:e>
            <m:sub>
              <m:r>
                <w:rPr>
                  <w:rFonts w:ascii="Cambria Math" w:hAnsi="Cambria Math"/>
                </w:rPr>
                <m:t>tb</m:t>
              </m:r>
            </m:sub>
          </m:sSub>
          <m:r>
            <m:rPr>
              <m:sty m:val="p"/>
            </m:rPr>
            <w:rPr>
              <w:rFonts w:ascii="Cambria Math" w:hAnsi="Cambria Math"/>
            </w:rPr>
            <m:t>=112.53±2.28</m:t>
          </m:r>
        </m:oMath>
      </m:oMathPara>
    </w:p>
    <w:p w14:paraId="254EF30D" w14:textId="77777777" w:rsidR="00D83CD2" w:rsidRPr="007A6EC1" w:rsidRDefault="00D83CD2" w:rsidP="007A4F2D">
      <w:pPr>
        <w:pStyle w:val="NoSpacing"/>
        <w:rPr>
          <w:lang w:val="sv-SE"/>
        </w:rPr>
      </w:pPr>
      <w:r w:rsidRPr="007A6EC1">
        <w:rPr>
          <w:lang w:val="sv-SE"/>
        </w:rPr>
        <w:t xml:space="preserve">Quy chuẩn các đại lượng theo đơn vị </w:t>
      </w:r>
      <m:oMath>
        <m:r>
          <w:rPr>
            <w:rFonts w:ascii="Cambria Math" w:hAnsi="Cambria Math"/>
            <w:lang w:val="vi-VN"/>
          </w:rPr>
          <m:t>μm</m:t>
        </m:r>
      </m:oMath>
    </w:p>
    <w:p w14:paraId="60CEFA4F" w14:textId="77777777" w:rsidR="00D83CD2" w:rsidRDefault="00D83CD2" w:rsidP="00D83CD2">
      <w:pPr>
        <w:rPr>
          <w:lang w:val="vi-VN"/>
        </w:rPr>
      </w:pPr>
      <w:r>
        <w:t>Phương</w:t>
      </w:r>
      <w:r>
        <w:rPr>
          <w:lang w:val="vi-VN"/>
        </w:rPr>
        <w:t xml:space="preserve"> pháp:</w:t>
      </w:r>
    </w:p>
    <w:p w14:paraId="7F659890" w14:textId="77777777" w:rsidR="00D83CD2" w:rsidRDefault="00D83CD2" w:rsidP="00E44E21">
      <w:pPr>
        <w:pStyle w:val="ListParagraph"/>
        <w:numPr>
          <w:ilvl w:val="0"/>
          <w:numId w:val="4"/>
        </w:numPr>
        <w:spacing w:before="0" w:line="360" w:lineRule="auto"/>
        <w:rPr>
          <w:lang w:val="vi-VN"/>
        </w:rPr>
      </w:pPr>
      <w:r>
        <w:rPr>
          <w:lang w:val="vi-VN"/>
        </w:rPr>
        <w:t xml:space="preserve">Đo </w:t>
      </w:r>
      <w:r w:rsidRPr="007A6EC1">
        <w:rPr>
          <w:lang w:val="vi-VN"/>
        </w:rPr>
        <w:t>các đại lượng</w:t>
      </w:r>
      <w:r>
        <w:rPr>
          <w:lang w:val="vi-VN"/>
        </w:rPr>
        <w:t xml:space="preserve"> với đơn vị đo pixel : </w:t>
      </w:r>
      <m:oMath>
        <m:sSub>
          <m:sSubPr>
            <m:ctrlPr>
              <w:rPr>
                <w:rFonts w:ascii="Cambria Math" w:hAnsi="Cambria Math"/>
                <w:i/>
                <w:lang w:val="vi-VN"/>
              </w:rPr>
            </m:ctrlPr>
          </m:sSubPr>
          <m:e>
            <m:r>
              <w:rPr>
                <w:rFonts w:ascii="Cambria Math" w:hAnsi="Cambria Math"/>
                <w:lang w:val="vi-VN"/>
              </w:rPr>
              <m:t>d</m:t>
            </m:r>
          </m:e>
          <m:sub>
            <m:r>
              <w:rPr>
                <w:rFonts w:ascii="Cambria Math" w:hAnsi="Cambria Math"/>
                <w:lang w:val="vi-VN"/>
              </w:rPr>
              <m:t>1</m:t>
            </m:r>
          </m:sub>
        </m:sSub>
      </m:oMath>
    </w:p>
    <w:p w14:paraId="779AD3C8" w14:textId="77777777" w:rsidR="00D83CD2" w:rsidRDefault="00D83CD2" w:rsidP="00E44E21">
      <w:pPr>
        <w:pStyle w:val="ListParagraph"/>
        <w:numPr>
          <w:ilvl w:val="0"/>
          <w:numId w:val="4"/>
        </w:numPr>
        <w:spacing w:before="0" w:line="360" w:lineRule="auto"/>
        <w:rPr>
          <w:lang w:val="vi-VN"/>
        </w:rPr>
      </w:pPr>
      <w:r>
        <w:rPr>
          <w:lang w:val="vi-VN"/>
        </w:rPr>
        <w:t xml:space="preserve">Đo độ chia nhỏ nhất của lam trắc kính với đơn vị pixel: </w:t>
      </w:r>
      <m:oMath>
        <m:r>
          <w:rPr>
            <w:rFonts w:ascii="Cambria Math" w:hAnsi="Cambria Math"/>
            <w:lang w:val="vi-VN"/>
          </w:rPr>
          <m:t>t</m:t>
        </m:r>
      </m:oMath>
      <w:r>
        <w:rPr>
          <w:lang w:val="vi-VN"/>
        </w:rPr>
        <w:t xml:space="preserve">, với </w:t>
      </w:r>
      <m:oMath>
        <m:r>
          <w:rPr>
            <w:rFonts w:ascii="Cambria Math" w:hAnsi="Cambria Math"/>
            <w:lang w:val="vi-VN"/>
          </w:rPr>
          <m:t>1t=10μm</m:t>
        </m:r>
      </m:oMath>
    </w:p>
    <w:p w14:paraId="09BB8916" w14:textId="77777777" w:rsidR="00D83CD2" w:rsidRDefault="00D83CD2" w:rsidP="00E44E21">
      <w:pPr>
        <w:pStyle w:val="ListParagraph"/>
        <w:numPr>
          <w:ilvl w:val="0"/>
          <w:numId w:val="4"/>
        </w:numPr>
        <w:spacing w:before="0" w:line="360" w:lineRule="auto"/>
        <w:rPr>
          <w:lang w:val="vi-VN"/>
        </w:rPr>
      </w:pPr>
      <w:r>
        <w:rPr>
          <w:lang w:val="vi-VN"/>
        </w:rPr>
        <w:t xml:space="preserve">Quy đổi </w:t>
      </w:r>
      <w:r w:rsidRPr="007A6EC1">
        <w:rPr>
          <w:lang w:val="vi-VN"/>
        </w:rPr>
        <w:t>các đại lượng</w:t>
      </w:r>
      <w:r>
        <w:rPr>
          <w:lang w:val="vi-VN"/>
        </w:rPr>
        <w:t xml:space="preserve"> sang đơn vị </w:t>
      </w:r>
      <m:oMath>
        <m:r>
          <w:rPr>
            <w:rFonts w:ascii="Cambria Math" w:hAnsi="Cambria Math"/>
            <w:lang w:val="vi-VN"/>
          </w:rPr>
          <m:t>μm</m:t>
        </m:r>
      </m:oMath>
      <w:r>
        <w:rPr>
          <w:lang w:val="vi-VN"/>
        </w:rPr>
        <w:t xml:space="preserve"> theo công thức:</w:t>
      </w:r>
    </w:p>
    <w:p w14:paraId="779240AB" w14:textId="3844E3C2" w:rsidR="00BE00BE" w:rsidRPr="000C72F2" w:rsidRDefault="00D83CD2" w:rsidP="000C72F2">
      <w:pPr>
        <w:pStyle w:val="cngthc"/>
        <w:rPr>
          <w:lang w:val="vi-VN"/>
        </w:rPr>
      </w:pPr>
      <m:oMath>
        <m:r>
          <w:rPr>
            <w:rFonts w:ascii="Cambria Math" w:hAnsi="Cambria Math"/>
            <w:lang w:val="vi-VN"/>
          </w:rPr>
          <m:t>d</m:t>
        </m:r>
        <m:r>
          <m:rPr>
            <m:sty m:val="p"/>
          </m:rPr>
          <w:rPr>
            <w:rFonts w:ascii="Cambria Math" w:hAnsi="Cambria Math"/>
            <w:lang w:val="vi-VN"/>
          </w:rPr>
          <m:t>=</m:t>
        </m:r>
        <m:f>
          <m:fPr>
            <m:ctrlPr>
              <w:rPr>
                <w:rFonts w:ascii="Cambria Math" w:hAnsi="Cambria Math"/>
                <w:lang w:val="vi-VN"/>
              </w:rPr>
            </m:ctrlPr>
          </m:fPr>
          <m:num>
            <m:sSub>
              <m:sSubPr>
                <m:ctrlPr>
                  <w:rPr>
                    <w:rFonts w:ascii="Cambria Math" w:hAnsi="Cambria Math"/>
                    <w:lang w:val="vi-VN"/>
                  </w:rPr>
                </m:ctrlPr>
              </m:sSubPr>
              <m:e>
                <m:r>
                  <w:rPr>
                    <w:rFonts w:ascii="Cambria Math" w:hAnsi="Cambria Math"/>
                    <w:lang w:val="vi-VN"/>
                  </w:rPr>
                  <m:t>d</m:t>
                </m:r>
              </m:e>
              <m:sub>
                <m:r>
                  <m:rPr>
                    <m:sty m:val="p"/>
                  </m:rPr>
                  <w:rPr>
                    <w:rFonts w:ascii="Cambria Math" w:hAnsi="Cambria Math"/>
                    <w:lang w:val="vi-VN"/>
                  </w:rPr>
                  <m:t>1</m:t>
                </m:r>
              </m:sub>
            </m:sSub>
          </m:num>
          <m:den>
            <m:r>
              <w:rPr>
                <w:rFonts w:ascii="Cambria Math" w:hAnsi="Cambria Math"/>
                <w:lang w:val="vi-VN"/>
              </w:rPr>
              <m:t>t</m:t>
            </m:r>
          </m:den>
        </m:f>
      </m:oMath>
      <w:r>
        <w:rPr>
          <w:lang w:val="vi-VN"/>
        </w:rPr>
        <w:t xml:space="preserve"> </w:t>
      </w:r>
    </w:p>
    <w:p w14:paraId="16880E11" w14:textId="7134D1B4" w:rsidR="00E40AED" w:rsidRDefault="00E40AED" w:rsidP="00E40AED"/>
    <w:p w14:paraId="049E0208" w14:textId="46088A6B" w:rsidR="00C71E3E" w:rsidRPr="007C493A" w:rsidRDefault="008006C4" w:rsidP="008006C4">
      <w:pPr>
        <w:pStyle w:val="Heading3"/>
      </w:pPr>
      <w:r>
        <w:t>Trích xuất các đ</w:t>
      </w:r>
      <w:r w:rsidR="00C71E3E">
        <w:t xml:space="preserve">ặc trưng </w:t>
      </w:r>
      <w:r>
        <w:t>m</w:t>
      </w:r>
      <w:r w:rsidR="00C71E3E">
        <w:t>oment</w:t>
      </w:r>
    </w:p>
    <w:p w14:paraId="30FB650C" w14:textId="115D36FC" w:rsidR="00E40AED" w:rsidRDefault="00C71E3E" w:rsidP="00E40AED">
      <w:r w:rsidRPr="007F0688">
        <w:t>Moment Hu là một tập hợp các đặc trưng hình học được sử dụng rộng rãi trong xử lý ảnh và phân loại đối tượng. Được giới thiệu bởi Ming-</w:t>
      </w:r>
      <w:proofErr w:type="spellStart"/>
      <w:r w:rsidRPr="007F0688">
        <w:t>Kuei</w:t>
      </w:r>
      <w:proofErr w:type="spellEnd"/>
      <w:r w:rsidRPr="007F0688">
        <w:t xml:space="preserve"> Hu vào năm 1962, các đặc trưng Hu được phát triển để đảm bảo tính chất đối với các biến đổi hình học như xoay, co giãn, và dịch chuyển.</w:t>
      </w:r>
      <w:r w:rsidR="008006C4">
        <w:t xml:space="preserve"> </w:t>
      </w:r>
      <w:r w:rsidR="00E40AED">
        <w:t>Quá trình tính toán các giá trị mô-men Hu làm đặc trưng hình dạng được tóm tắt trong 4 bước sau đây:</w:t>
      </w:r>
    </w:p>
    <w:p w14:paraId="376051A8" w14:textId="77777777" w:rsidR="00E40AED" w:rsidRDefault="00E40AED" w:rsidP="00E40AED">
      <w:r>
        <w:t>• Bước 1: Tính các mô-men 2 chiều:</w:t>
      </w:r>
    </w:p>
    <w:p w14:paraId="05295AC6" w14:textId="77777777" w:rsidR="00E40AED" w:rsidRDefault="00E40AED" w:rsidP="00E40AED">
      <w:pPr>
        <w:jc w:val="center"/>
      </w:pPr>
      <w:r w:rsidRPr="009E1F6D">
        <w:rPr>
          <w:noProof/>
          <w:lang w:val="vi-VN" w:eastAsia="vi-VN"/>
        </w:rPr>
        <w:drawing>
          <wp:inline distT="0" distB="0" distL="0" distR="0" wp14:anchorId="3B63D7BA" wp14:editId="0057C80D">
            <wp:extent cx="2949196" cy="434378"/>
            <wp:effectExtent l="0" t="0" r="3810" b="3810"/>
            <wp:docPr id="514849962"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597071" name="Picture 1" descr="A black text on a white background&#10;&#10;Description automatically generated"/>
                    <pic:cNvPicPr/>
                  </pic:nvPicPr>
                  <pic:blipFill>
                    <a:blip r:embed="rId35"/>
                    <a:stretch>
                      <a:fillRect/>
                    </a:stretch>
                  </pic:blipFill>
                  <pic:spPr>
                    <a:xfrm>
                      <a:off x="0" y="0"/>
                      <a:ext cx="2949196" cy="434378"/>
                    </a:xfrm>
                    <a:prstGeom prst="rect">
                      <a:avLst/>
                    </a:prstGeom>
                  </pic:spPr>
                </pic:pic>
              </a:graphicData>
            </a:graphic>
          </wp:inline>
        </w:drawing>
      </w:r>
    </w:p>
    <w:p w14:paraId="1E8C0F03" w14:textId="77777777" w:rsidR="00E40AED" w:rsidRDefault="00E40AED" w:rsidP="00E40AED">
      <w:r>
        <w:t>ở đây: (</w:t>
      </w:r>
      <w:proofErr w:type="spellStart"/>
      <w:r>
        <w:t>x,y</w:t>
      </w:r>
      <w:proofErr w:type="spellEnd"/>
      <w:r>
        <w:t xml:space="preserve">) là </w:t>
      </w:r>
      <w:proofErr w:type="spellStart"/>
      <w:r>
        <w:t>tọa</w:t>
      </w:r>
      <w:proofErr w:type="spellEnd"/>
      <w:r>
        <w:t xml:space="preserve"> độ điểm ảnh, ρ(</w:t>
      </w:r>
      <w:proofErr w:type="spellStart"/>
      <w:r>
        <w:t>x,y</w:t>
      </w:r>
      <w:proofErr w:type="spellEnd"/>
      <w:r>
        <w:t xml:space="preserve">) là hàm ảnh nhị </w:t>
      </w:r>
      <w:proofErr w:type="spellStart"/>
      <w:r>
        <w:t>phân,là</w:t>
      </w:r>
      <w:proofErr w:type="spellEnd"/>
      <w:r>
        <w:t xml:space="preserve"> 1 hoặc là 0 tùy theo điểm ảnh (</w:t>
      </w:r>
      <w:proofErr w:type="spellStart"/>
      <w:r>
        <w:t>x,y</w:t>
      </w:r>
      <w:proofErr w:type="spellEnd"/>
      <w:r>
        <w:t>) thuộc vùng đối tượng hoặc vùng nền tương ứng.</w:t>
      </w:r>
    </w:p>
    <w:p w14:paraId="7E289897" w14:textId="77777777" w:rsidR="00E40AED" w:rsidRDefault="00E40AED" w:rsidP="00E40AED">
      <w:r>
        <w:t>• Bước 2: Tính các mô-men trung tâm nhằm làm cho các mô-men 2 chiều ở (1) trở nên bất biến đối với sự dịch chuyển của ảnh nhị phân trong khung hình</w:t>
      </w:r>
    </w:p>
    <w:p w14:paraId="7672C307" w14:textId="77777777" w:rsidR="00E40AED" w:rsidRDefault="00E40AED" w:rsidP="00E40AED">
      <w:pPr>
        <w:jc w:val="center"/>
      </w:pPr>
      <w:r w:rsidRPr="009E1F6D">
        <w:rPr>
          <w:noProof/>
          <w:lang w:val="vi-VN" w:eastAsia="vi-VN"/>
        </w:rPr>
        <w:drawing>
          <wp:inline distT="0" distB="0" distL="0" distR="0" wp14:anchorId="42A24728" wp14:editId="6690985B">
            <wp:extent cx="3208298" cy="472481"/>
            <wp:effectExtent l="0" t="0" r="0" b="3810"/>
            <wp:docPr id="1214289145" name="Picture 1" descr="A black and white math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12373" name="Picture 1" descr="A black and white math equation&#10;&#10;Description automatically generated with medium confidence"/>
                    <pic:cNvPicPr/>
                  </pic:nvPicPr>
                  <pic:blipFill>
                    <a:blip r:embed="rId36"/>
                    <a:stretch>
                      <a:fillRect/>
                    </a:stretch>
                  </pic:blipFill>
                  <pic:spPr>
                    <a:xfrm>
                      <a:off x="0" y="0"/>
                      <a:ext cx="3208298" cy="472481"/>
                    </a:xfrm>
                    <a:prstGeom prst="rect">
                      <a:avLst/>
                    </a:prstGeom>
                  </pic:spPr>
                </pic:pic>
              </a:graphicData>
            </a:graphic>
          </wp:inline>
        </w:drawing>
      </w:r>
    </w:p>
    <w:p w14:paraId="2BB0CC38" w14:textId="77777777" w:rsidR="00E40AED" w:rsidRDefault="00E40AED" w:rsidP="00E40AED">
      <w:r>
        <w:t xml:space="preserve">• Bước 3: Chuẩn hóa các mô-men trung tâm ở (2) </w:t>
      </w:r>
      <w:proofErr w:type="spellStart"/>
      <w:r>
        <w:t>đểchúng</w:t>
      </w:r>
      <w:proofErr w:type="spellEnd"/>
      <w:r>
        <w:t xml:space="preserve"> bất biến đối với sự co giãn của ảnh nhị phân:</w:t>
      </w:r>
    </w:p>
    <w:p w14:paraId="389750BE" w14:textId="77777777" w:rsidR="00E40AED" w:rsidRDefault="00E40AED" w:rsidP="00E40AED">
      <w:pPr>
        <w:jc w:val="center"/>
      </w:pPr>
      <w:r w:rsidRPr="00DA2486">
        <w:rPr>
          <w:noProof/>
          <w:lang w:val="vi-VN" w:eastAsia="vi-VN"/>
        </w:rPr>
        <w:lastRenderedPageBreak/>
        <w:drawing>
          <wp:inline distT="0" distB="0" distL="0" distR="0" wp14:anchorId="5431C694" wp14:editId="149C0EB5">
            <wp:extent cx="3048264" cy="457240"/>
            <wp:effectExtent l="0" t="0" r="0" b="0"/>
            <wp:docPr id="354913511" name="Picture 1"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59196" name="Picture 1" descr="A white background with black and white clouds&#10;&#10;Description automatically generated"/>
                    <pic:cNvPicPr/>
                  </pic:nvPicPr>
                  <pic:blipFill>
                    <a:blip r:embed="rId37"/>
                    <a:stretch>
                      <a:fillRect/>
                    </a:stretch>
                  </pic:blipFill>
                  <pic:spPr>
                    <a:xfrm>
                      <a:off x="0" y="0"/>
                      <a:ext cx="3048264" cy="457240"/>
                    </a:xfrm>
                    <a:prstGeom prst="rect">
                      <a:avLst/>
                    </a:prstGeom>
                  </pic:spPr>
                </pic:pic>
              </a:graphicData>
            </a:graphic>
          </wp:inline>
        </w:drawing>
      </w:r>
    </w:p>
    <w:p w14:paraId="20015F0B" w14:textId="77777777" w:rsidR="00E40AED" w:rsidRDefault="00E40AED" w:rsidP="00E40AED">
      <w:r>
        <w:t>• Bước 4: Tính 7 mô-men Hu dựa vào các mô-</w:t>
      </w:r>
      <w:proofErr w:type="spellStart"/>
      <w:r>
        <w:t>mentrung</w:t>
      </w:r>
      <w:proofErr w:type="spellEnd"/>
      <w:r>
        <w:t xml:space="preserve"> tâm chuẩn hóa ở (3) theo công thức (4) sau:</w:t>
      </w:r>
    </w:p>
    <w:p w14:paraId="6FA7F08D" w14:textId="77777777" w:rsidR="00E40AED" w:rsidRDefault="00E40AED" w:rsidP="00E40AED">
      <w:pPr>
        <w:jc w:val="center"/>
      </w:pPr>
      <w:r w:rsidRPr="00DA2486">
        <w:rPr>
          <w:noProof/>
          <w:lang w:val="vi-VN" w:eastAsia="vi-VN"/>
        </w:rPr>
        <w:drawing>
          <wp:inline distT="0" distB="0" distL="0" distR="0" wp14:anchorId="41ED01A8" wp14:editId="3C6563F2">
            <wp:extent cx="4351020" cy="2526066"/>
            <wp:effectExtent l="0" t="0" r="0" b="7620"/>
            <wp:docPr id="226854791"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63997" name="Picture 1" descr="A math equations on a white background&#10;&#10;Description automatically generated"/>
                    <pic:cNvPicPr/>
                  </pic:nvPicPr>
                  <pic:blipFill>
                    <a:blip r:embed="rId38"/>
                    <a:stretch>
                      <a:fillRect/>
                    </a:stretch>
                  </pic:blipFill>
                  <pic:spPr>
                    <a:xfrm>
                      <a:off x="0" y="0"/>
                      <a:ext cx="4355702" cy="2528784"/>
                    </a:xfrm>
                    <a:prstGeom prst="rect">
                      <a:avLst/>
                    </a:prstGeom>
                  </pic:spPr>
                </pic:pic>
              </a:graphicData>
            </a:graphic>
          </wp:inline>
        </w:drawing>
      </w:r>
    </w:p>
    <w:p w14:paraId="42C8EB65" w14:textId="77777777" w:rsidR="00E40AED" w:rsidRDefault="00E40AED" w:rsidP="00C71E3E"/>
    <w:p w14:paraId="20AC4F02" w14:textId="2A78EED2" w:rsidR="00E6592C" w:rsidRDefault="008006C4" w:rsidP="008006C4">
      <w:pPr>
        <w:pStyle w:val="Heading3"/>
      </w:pPr>
      <w:r>
        <w:t>Xây dựng bộ phân lớp SVM (</w:t>
      </w:r>
      <w:r w:rsidR="007D2B70" w:rsidRPr="007D2B70">
        <w:t>Support Vector Machine</w:t>
      </w:r>
      <w:r>
        <w:t>)</w:t>
      </w:r>
    </w:p>
    <w:p w14:paraId="00605409" w14:textId="1A8B9950" w:rsidR="00792F9C" w:rsidRDefault="00792F9C" w:rsidP="00792F9C">
      <w:r w:rsidRPr="00792F9C">
        <w:t xml:space="preserve">Support Vector Machine (SVM) là một mô hình học </w:t>
      </w:r>
      <w:r w:rsidR="009A2A51">
        <w:t>có giám sát</w:t>
      </w:r>
      <w:r w:rsidRPr="00792F9C">
        <w:t xml:space="preserve"> phổ biến và mạnh mẽ được sử dụng trong các tác vụ phân loại và hồi quy. SVM được thiết kế để tìm ra một ranh giới quyết định tốt nhất giữa các nhóm dữ liệu khác nhau. Điểm đặc biệt của SVM là khả năng làm việc trong không gian nhiều chiều và có khả năng xử lý tốt với dữ liệu có số chiều cao.</w:t>
      </w:r>
      <w:r w:rsidR="00DF76CA">
        <w:t xml:space="preserve"> </w:t>
      </w:r>
      <w:r w:rsidR="002117CA">
        <w:t>T</w:t>
      </w:r>
      <w:r w:rsidR="006272EB">
        <w:t>rong bài toán phân</w:t>
      </w:r>
      <w:r w:rsidR="002117CA">
        <w:t xml:space="preserve"> chia 2 loại dữ liệu, mục đích của SVM là tìm được khoảng các biên lớn nhất </w:t>
      </w:r>
      <w:r w:rsidR="00135BC0">
        <w:t>. Các điểm gần nhất( khoanh tròn ) là các Support Vector</w:t>
      </w:r>
      <w:r w:rsidR="00B76864">
        <w:t>.</w:t>
      </w:r>
    </w:p>
    <w:p w14:paraId="7F711220" w14:textId="77777777" w:rsidR="00AB574C" w:rsidRDefault="009A4A27" w:rsidP="00AB574C">
      <w:pPr>
        <w:keepNext/>
        <w:jc w:val="center"/>
      </w:pPr>
      <w:r w:rsidRPr="009A4A27">
        <w:rPr>
          <w:noProof/>
          <w:lang w:val="vi-VN" w:eastAsia="vi-VN"/>
        </w:rPr>
        <w:drawing>
          <wp:inline distT="0" distB="0" distL="0" distR="0" wp14:anchorId="6194BE37" wp14:editId="18D1DFF6">
            <wp:extent cx="4175760" cy="2981812"/>
            <wp:effectExtent l="0" t="0" r="0" b="9525"/>
            <wp:docPr id="1075792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92835" name=""/>
                    <pic:cNvPicPr/>
                  </pic:nvPicPr>
                  <pic:blipFill>
                    <a:blip r:embed="rId39"/>
                    <a:stretch>
                      <a:fillRect/>
                    </a:stretch>
                  </pic:blipFill>
                  <pic:spPr>
                    <a:xfrm>
                      <a:off x="0" y="0"/>
                      <a:ext cx="4177952" cy="2983377"/>
                    </a:xfrm>
                    <a:prstGeom prst="rect">
                      <a:avLst/>
                    </a:prstGeom>
                  </pic:spPr>
                </pic:pic>
              </a:graphicData>
            </a:graphic>
          </wp:inline>
        </w:drawing>
      </w:r>
    </w:p>
    <w:p w14:paraId="557E633E" w14:textId="55559C7E" w:rsidR="009A4A27" w:rsidRDefault="00AB574C" w:rsidP="00AB574C">
      <w:pPr>
        <w:pStyle w:val="Caption"/>
      </w:pPr>
      <w:bookmarkStart w:id="408" w:name="_Toc158791169"/>
      <w:bookmarkStart w:id="409" w:name="_Toc158991068"/>
      <w:r>
        <w:t xml:space="preserve">Hình </w:t>
      </w:r>
      <w:fldSimple w:instr=" STYLEREF 1 \s ">
        <w:r w:rsidR="0004398F">
          <w:rPr>
            <w:noProof/>
          </w:rPr>
          <w:t>4</w:t>
        </w:r>
      </w:fldSimple>
      <w:r w:rsidR="0004398F">
        <w:noBreakHyphen/>
      </w:r>
      <w:fldSimple w:instr=" SEQ Hình \* ARABIC \s 1 ">
        <w:r w:rsidR="0004398F">
          <w:rPr>
            <w:noProof/>
          </w:rPr>
          <w:t>5</w:t>
        </w:r>
      </w:fldSimple>
      <w:r>
        <w:t xml:space="preserve"> Phân chia dữ liệu thành 2 lớp + và –</w:t>
      </w:r>
      <w:bookmarkEnd w:id="408"/>
      <w:bookmarkEnd w:id="409"/>
      <w:r>
        <w:t xml:space="preserve"> </w:t>
      </w:r>
    </w:p>
    <w:p w14:paraId="380E5284" w14:textId="1D2EDFC5" w:rsidR="00911E16" w:rsidRDefault="000122A5" w:rsidP="00792F9C">
      <w:r>
        <w:lastRenderedPageBreak/>
        <w:t>Trong bài toán phân nhiều lớp thì kỹ thuật SVM</w:t>
      </w:r>
      <w:r w:rsidR="00241D87">
        <w:t xml:space="preserve"> sẽ chia không gian dữ liệu thành 2 phần sau đó lặp đi lặp lại quá trình </w:t>
      </w:r>
      <w:proofErr w:type="spellStart"/>
      <w:r w:rsidR="00241D87">
        <w:t>này</w:t>
      </w:r>
      <w:r w:rsidR="00B604FE">
        <w:t>.</w:t>
      </w:r>
      <w:r w:rsidR="00146DE3">
        <w:t>Khi</w:t>
      </w:r>
      <w:proofErr w:type="spellEnd"/>
      <w:r w:rsidR="00146DE3">
        <w:t xml:space="preserve"> đó hàm quyết định phân dữ liệu vào lớp thứ i của tập sẽ có 2 lớp là :</w:t>
      </w:r>
      <w:r w:rsidR="00116747" w:rsidRPr="00116747">
        <w:rPr>
          <w:noProof/>
        </w:rPr>
        <w:t xml:space="preserve"> </w:t>
      </w:r>
    </w:p>
    <w:p w14:paraId="2D31DAAB" w14:textId="3CD9FC92" w:rsidR="00F8129A" w:rsidRDefault="00116747" w:rsidP="00116747">
      <w:pPr>
        <w:jc w:val="center"/>
      </w:pPr>
      <w:r w:rsidRPr="00116747">
        <w:rPr>
          <w:noProof/>
          <w:lang w:val="vi-VN" w:eastAsia="vi-VN"/>
        </w:rPr>
        <w:drawing>
          <wp:inline distT="0" distB="0" distL="0" distR="0" wp14:anchorId="11BB4AC7" wp14:editId="593070AF">
            <wp:extent cx="1036320" cy="308096"/>
            <wp:effectExtent l="0" t="0" r="0" b="0"/>
            <wp:docPr id="1288515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15742" name=""/>
                    <pic:cNvPicPr/>
                  </pic:nvPicPr>
                  <pic:blipFill>
                    <a:blip r:embed="rId40"/>
                    <a:stretch>
                      <a:fillRect/>
                    </a:stretch>
                  </pic:blipFill>
                  <pic:spPr>
                    <a:xfrm>
                      <a:off x="0" y="0"/>
                      <a:ext cx="1046718" cy="311187"/>
                    </a:xfrm>
                    <a:prstGeom prst="rect">
                      <a:avLst/>
                    </a:prstGeom>
                  </pic:spPr>
                </pic:pic>
              </a:graphicData>
            </a:graphic>
          </wp:inline>
        </w:drawing>
      </w:r>
    </w:p>
    <w:p w14:paraId="58620622" w14:textId="3803AAF1" w:rsidR="003C4F08" w:rsidRDefault="003C4F08" w:rsidP="003C4F08">
      <w:r>
        <w:t xml:space="preserve">Với </w:t>
      </w:r>
      <w:r w:rsidR="00206FBA">
        <w:t xml:space="preserve">những phần tử x  là support </w:t>
      </w:r>
      <w:r w:rsidR="00B02307">
        <w:t>vector thỏa mãn các điều kiện:</w:t>
      </w:r>
    </w:p>
    <w:p w14:paraId="21F76AA2" w14:textId="546C6831" w:rsidR="00116747" w:rsidRDefault="003C4F08" w:rsidP="00B66E4D">
      <w:pPr>
        <w:jc w:val="center"/>
      </w:pPr>
      <w:r w:rsidRPr="003C4F08">
        <w:rPr>
          <w:noProof/>
          <w:lang w:val="vi-VN" w:eastAsia="vi-VN"/>
        </w:rPr>
        <w:drawing>
          <wp:inline distT="0" distB="0" distL="0" distR="0" wp14:anchorId="1C5CA624" wp14:editId="295E723F">
            <wp:extent cx="2933954" cy="1181202"/>
            <wp:effectExtent l="0" t="0" r="0" b="0"/>
            <wp:docPr id="1161984132"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84132" name="Picture 1" descr="A black text on a white background&#10;&#10;Description automatically generated"/>
                    <pic:cNvPicPr/>
                  </pic:nvPicPr>
                  <pic:blipFill>
                    <a:blip r:embed="rId41"/>
                    <a:stretch>
                      <a:fillRect/>
                    </a:stretch>
                  </pic:blipFill>
                  <pic:spPr>
                    <a:xfrm>
                      <a:off x="0" y="0"/>
                      <a:ext cx="2933954" cy="1181202"/>
                    </a:xfrm>
                    <a:prstGeom prst="rect">
                      <a:avLst/>
                    </a:prstGeom>
                  </pic:spPr>
                </pic:pic>
              </a:graphicData>
            </a:graphic>
          </wp:inline>
        </w:drawing>
      </w:r>
    </w:p>
    <w:p w14:paraId="000B3D45" w14:textId="77777777" w:rsidR="00206FBA" w:rsidRDefault="00206FBA" w:rsidP="00116747"/>
    <w:p w14:paraId="03FC9E98" w14:textId="246C91C2" w:rsidR="007D2B70" w:rsidRDefault="00F9233C" w:rsidP="009A0E5D">
      <w:r w:rsidRPr="00F9233C">
        <w:t>Ngoài ra, SVM có khả năng biến đổi không gian thông qua</w:t>
      </w:r>
      <w:r w:rsidR="00911E16">
        <w:t xml:space="preserve"> các</w:t>
      </w:r>
      <w:r w:rsidRPr="00F9233C">
        <w:t xml:space="preserve"> kernel. Các kernel như tuyến tính, đa thức và RBF giúp ánh xạ dữ liệu vào không gian cao hơn. Điều này làm cho SVM linh hoạt và có thể xử lý các dạng dữ liệu phức tạp.</w:t>
      </w:r>
    </w:p>
    <w:p w14:paraId="7CA4E59C" w14:textId="322BE9D3" w:rsidR="00A60ED7" w:rsidRDefault="008006C4" w:rsidP="00677C0A">
      <w:pPr>
        <w:pStyle w:val="Heading2"/>
      </w:pPr>
      <w:bookmarkStart w:id="410" w:name="_Toc158930604"/>
      <w:r>
        <w:t xml:space="preserve">Phân loại ảnh hạt phấn sử dụng </w:t>
      </w:r>
      <w:r w:rsidR="004E0FB9">
        <w:t xml:space="preserve"> mạng nơ</w:t>
      </w:r>
      <w:bookmarkEnd w:id="410"/>
      <w:r>
        <w:t>-</w:t>
      </w:r>
      <w:proofErr w:type="spellStart"/>
      <w:r>
        <w:t>ron</w:t>
      </w:r>
      <w:proofErr w:type="spellEnd"/>
      <w:r>
        <w:t xml:space="preserve"> tích chập</w:t>
      </w:r>
    </w:p>
    <w:p w14:paraId="47F46614" w14:textId="5B68980F" w:rsidR="000345D6" w:rsidRDefault="008006C4" w:rsidP="000345D6">
      <w:r>
        <w:t>Các mạng nơ-</w:t>
      </w:r>
      <w:proofErr w:type="spellStart"/>
      <w:r>
        <w:t>ron</w:t>
      </w:r>
      <w:proofErr w:type="spellEnd"/>
      <w:r>
        <w:t xml:space="preserve"> tích chập đã thể hiện các kết quả ấn tượng trong bài toán phân loại ảnh như mạng </w:t>
      </w:r>
      <w:proofErr w:type="spellStart"/>
      <w:r>
        <w:t>AlexNet</w:t>
      </w:r>
      <w:proofErr w:type="spellEnd"/>
      <w:r>
        <w:t xml:space="preserve">, </w:t>
      </w:r>
      <w:proofErr w:type="spellStart"/>
      <w:r>
        <w:t>GoogleNet</w:t>
      </w:r>
      <w:proofErr w:type="spellEnd"/>
      <w:r>
        <w:t xml:space="preserve">, </w:t>
      </w:r>
      <w:proofErr w:type="spellStart"/>
      <w:r>
        <w:t>ResNet</w:t>
      </w:r>
      <w:proofErr w:type="spellEnd"/>
      <w:r>
        <w:t xml:space="preserve"> và các biến thể. Trong đồ án này, sinh viên đã sử dụng mạng APFA-Net. </w:t>
      </w:r>
      <w:r w:rsidR="00DE1E99" w:rsidRPr="00DE1E99">
        <w:t xml:space="preserve">Hình </w:t>
      </w:r>
      <w:r w:rsidR="00DE1E99">
        <w:t>dưới đây</w:t>
      </w:r>
      <w:r w:rsidR="00DE1E99" w:rsidRPr="00DE1E99">
        <w:t xml:space="preserve"> thể hiện kiến trúc </w:t>
      </w:r>
      <w:r w:rsidR="00DE1E99" w:rsidRPr="0058314A">
        <w:rPr>
          <w:highlight w:val="yellow"/>
        </w:rPr>
        <w:t>của mạng APFA-Net đề xuất</w:t>
      </w:r>
      <w:r w:rsidR="00DE1E99" w:rsidRPr="00DE1E99">
        <w:t xml:space="preserve">. Việc tổng hợp tính năng theo cấp bậc và chú ý theo kênh bằng cách ép và kích hoạt (SE) là những khái niệm cốt lõi để phát triển mô hình này. APFA-Net đề xuất sử dụng một ảnh đầu vào kích thước 224 x 224 để trích xuất các đặc trưng phân biệt, sau đó được tổng hợp và điều chỉnh theo kênh ở các cấp độ khác nhau. </w:t>
      </w:r>
    </w:p>
    <w:p w14:paraId="670BACE2" w14:textId="77777777" w:rsidR="003D1C0E" w:rsidRPr="000345D6" w:rsidRDefault="003D1C0E" w:rsidP="000345D6"/>
    <w:p w14:paraId="2490785E" w14:textId="77777777" w:rsidR="003374E7" w:rsidRDefault="00A30E3A" w:rsidP="003374E7">
      <w:pPr>
        <w:keepNext/>
      </w:pPr>
      <w:r w:rsidRPr="00A30E3A">
        <w:rPr>
          <w:noProof/>
          <w:lang w:val="vi-VN" w:eastAsia="vi-VN"/>
        </w:rPr>
        <w:drawing>
          <wp:inline distT="0" distB="0" distL="0" distR="0" wp14:anchorId="386E8592" wp14:editId="0A38AD63">
            <wp:extent cx="5400040" cy="2181860"/>
            <wp:effectExtent l="0" t="0" r="0" b="8890"/>
            <wp:docPr id="6" name="Picture 5">
              <a:extLst xmlns:a="http://schemas.openxmlformats.org/drawingml/2006/main">
                <a:ext uri="{FF2B5EF4-FFF2-40B4-BE49-F238E27FC236}">
                  <a16:creationId xmlns:a16="http://schemas.microsoft.com/office/drawing/2014/main" id="{06A9C1A4-58E9-58DE-D6F0-BAD59C151C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6A9C1A4-58E9-58DE-D6F0-BAD59C151CC5}"/>
                        </a:ext>
                      </a:extLst>
                    </pic:cNvPr>
                    <pic:cNvPicPr>
                      <a:picLocks noChangeAspect="1"/>
                    </pic:cNvPicPr>
                  </pic:nvPicPr>
                  <pic:blipFill>
                    <a:blip r:embed="rId42"/>
                    <a:stretch>
                      <a:fillRect/>
                    </a:stretch>
                  </pic:blipFill>
                  <pic:spPr>
                    <a:xfrm>
                      <a:off x="0" y="0"/>
                      <a:ext cx="5400040" cy="2181860"/>
                    </a:xfrm>
                    <a:prstGeom prst="rect">
                      <a:avLst/>
                    </a:prstGeom>
                  </pic:spPr>
                </pic:pic>
              </a:graphicData>
            </a:graphic>
          </wp:inline>
        </w:drawing>
      </w:r>
    </w:p>
    <w:p w14:paraId="06C66AD3" w14:textId="21177248" w:rsidR="003271B5" w:rsidRDefault="003374E7" w:rsidP="003374E7">
      <w:pPr>
        <w:pStyle w:val="Caption"/>
      </w:pPr>
      <w:bookmarkStart w:id="411" w:name="_Toc158791170"/>
      <w:bookmarkStart w:id="412" w:name="_Toc158991069"/>
      <w:r>
        <w:t xml:space="preserve">Hình </w:t>
      </w:r>
      <w:fldSimple w:instr=" STYLEREF 1 \s ">
        <w:r w:rsidR="0004398F">
          <w:rPr>
            <w:noProof/>
          </w:rPr>
          <w:t>4</w:t>
        </w:r>
      </w:fldSimple>
      <w:r w:rsidR="0004398F">
        <w:noBreakHyphen/>
      </w:r>
      <w:fldSimple w:instr=" SEQ Hình \* ARABIC \s 1 ">
        <w:r w:rsidR="0004398F">
          <w:rPr>
            <w:noProof/>
          </w:rPr>
          <w:t>6</w:t>
        </w:r>
      </w:fldSimple>
      <w:r>
        <w:t xml:space="preserve"> Kiến trúc APFA-Net</w:t>
      </w:r>
      <w:bookmarkEnd w:id="411"/>
      <w:bookmarkEnd w:id="412"/>
    </w:p>
    <w:p w14:paraId="31F8E64A" w14:textId="5AB0957D" w:rsidR="003D1C0E" w:rsidRDefault="00F04E7D" w:rsidP="003D1C0E">
      <w:r>
        <w:t>Kiến trúc đề xuất bao gồm</w:t>
      </w:r>
      <w:r w:rsidR="003D1C0E">
        <w:t xml:space="preserve"> 4 nhóm tích chập gồm 8 khối tích chập. Mỗi nhóm có 2 khối tích chập</w:t>
      </w:r>
      <w:r w:rsidR="000B5176">
        <w:t xml:space="preserve"> và các đặc điểm cơ bản như sau:</w:t>
      </w:r>
    </w:p>
    <w:p w14:paraId="34A77CED" w14:textId="77777777" w:rsidR="003D1C0E" w:rsidRDefault="003D1C0E" w:rsidP="00E44E21">
      <w:pPr>
        <w:pStyle w:val="ListParagraph"/>
        <w:numPr>
          <w:ilvl w:val="0"/>
          <w:numId w:val="5"/>
        </w:numPr>
      </w:pPr>
      <w:r>
        <w:lastRenderedPageBreak/>
        <w:t>Sử dụng kết nối tính chất sâu tại các cấp độ khác nhau để trích xuất các đặc trưng. Cụ thể, các tính chất ở các lớp nông và sâu được kết hợp tại các nút tổng hợp tính chất khác nhau.</w:t>
      </w:r>
    </w:p>
    <w:p w14:paraId="187053FC" w14:textId="04B5CD97" w:rsidR="003D1C0E" w:rsidRDefault="003D1C0E" w:rsidP="00E44E21">
      <w:pPr>
        <w:pStyle w:val="ListParagraph"/>
        <w:numPr>
          <w:ilvl w:val="0"/>
          <w:numId w:val="5"/>
        </w:numPr>
      </w:pPr>
      <w:r>
        <w:t xml:space="preserve">Sử dụng phép tích chập với 2 </w:t>
      </w:r>
      <w:r w:rsidR="001C344B">
        <w:t>kernel</w:t>
      </w:r>
      <w:r>
        <w:t xml:space="preserve"> khác nhau (3x3 và 5x5) trong mỗi khối tích chập để thu thập thông tin đa chiều.</w:t>
      </w:r>
    </w:p>
    <w:p w14:paraId="2852B3C1" w14:textId="56EE3F80" w:rsidR="003D1C0E" w:rsidRDefault="003D1C0E" w:rsidP="00E44E21">
      <w:pPr>
        <w:pStyle w:val="ListParagraph"/>
        <w:numPr>
          <w:ilvl w:val="0"/>
          <w:numId w:val="5"/>
        </w:numPr>
      </w:pPr>
      <w:r>
        <w:t xml:space="preserve">Sử dụng khối </w:t>
      </w:r>
      <w:r w:rsidR="001C344B" w:rsidRPr="001C344B">
        <w:t xml:space="preserve">Squeeze and excitation attention </w:t>
      </w:r>
      <w:r>
        <w:t>(SE) để tái tổ chức các kênh tính năng, tập trung vào các kênh quan trọng và làm mờ các kênh không quan trọng</w:t>
      </w:r>
      <w:r w:rsidR="000B5176">
        <w:t>, đ</w:t>
      </w:r>
      <w:r>
        <w:t>iều này giúp nâng cao khả năng biểu diễn.</w:t>
      </w:r>
    </w:p>
    <w:p w14:paraId="198384E9" w14:textId="2FF2F67D" w:rsidR="00051A78" w:rsidRDefault="003D1C0E" w:rsidP="00E44E21">
      <w:pPr>
        <w:pStyle w:val="ListParagraph"/>
        <w:numPr>
          <w:ilvl w:val="0"/>
          <w:numId w:val="5"/>
        </w:numPr>
      </w:pPr>
      <w:r>
        <w:t>Kết hợp các tính năng từ khối khởi tạo và khối cuối cùng để tránh giảm chiều và thu thập các tính năng đa chiều.</w:t>
      </w:r>
    </w:p>
    <w:p w14:paraId="4DA223F0" w14:textId="7CF105F3" w:rsidR="00161742" w:rsidRDefault="00161742" w:rsidP="00161742">
      <w:pPr>
        <w:ind w:left="360"/>
      </w:pPr>
      <w:r>
        <w:t>Kiến trúc sử dụng biến thể mới của tầng tích chập tiêu chuẩn, như tích chập phân chia và tích chập theo nhóm. Phương pháp được đề xuất trong đoạn văn sử dụng tích chập phân chia theo chiều sâu, giảm đáng kể kích thước, thời gian suy luận và số lượng tham số có thể học được. Trong tích chập phân chia theo chiều sâu, có hai bước: tích chập không gian theo chiều sâu và tích chập theo điểm. Như thể hiện trong Hình , khối tích chập có các kernel (3 x3 và 5 x5) để thu thập thông tin đa tầng. Đặc trưng từ cả hai tầng tích chập phân chia theo chiều sâu được tổng hợp thông qua phép cộng theo phần tử và được chuẩn hóa bằng tầng chuẩn hóa theo batch. Nút tổng hợp cuối cùng kết hợp các đặc trưng từ khối ban đầu và khối cuối cùng để thu thập các đặc trưng đa tầng.</w:t>
      </w:r>
    </w:p>
    <w:p w14:paraId="0274BD7E" w14:textId="77777777" w:rsidR="00233DB4" w:rsidRDefault="00410FD3" w:rsidP="00233DB4">
      <w:pPr>
        <w:keepNext/>
        <w:ind w:left="360"/>
        <w:jc w:val="center"/>
      </w:pPr>
      <w:r w:rsidRPr="00410FD3">
        <w:rPr>
          <w:noProof/>
          <w:lang w:val="vi-VN" w:eastAsia="vi-VN"/>
        </w:rPr>
        <w:drawing>
          <wp:inline distT="0" distB="0" distL="0" distR="0" wp14:anchorId="0E9678E2" wp14:editId="6762C7B2">
            <wp:extent cx="2712720" cy="2260600"/>
            <wp:effectExtent l="0" t="0" r="0" b="6350"/>
            <wp:docPr id="1960725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25788" name=""/>
                    <pic:cNvPicPr/>
                  </pic:nvPicPr>
                  <pic:blipFill>
                    <a:blip r:embed="rId43"/>
                    <a:stretch>
                      <a:fillRect/>
                    </a:stretch>
                  </pic:blipFill>
                  <pic:spPr>
                    <a:xfrm>
                      <a:off x="0" y="0"/>
                      <a:ext cx="2712957" cy="2260798"/>
                    </a:xfrm>
                    <a:prstGeom prst="rect">
                      <a:avLst/>
                    </a:prstGeom>
                  </pic:spPr>
                </pic:pic>
              </a:graphicData>
            </a:graphic>
          </wp:inline>
        </w:drawing>
      </w:r>
    </w:p>
    <w:p w14:paraId="604986C0" w14:textId="3CD908E9" w:rsidR="00161742" w:rsidRDefault="00233DB4" w:rsidP="00233DB4">
      <w:pPr>
        <w:pStyle w:val="Caption"/>
      </w:pPr>
      <w:bookmarkStart w:id="413" w:name="_Toc158791171"/>
      <w:bookmarkStart w:id="414" w:name="_Toc158991070"/>
      <w:r>
        <w:t xml:space="preserve">Hình </w:t>
      </w:r>
      <w:fldSimple w:instr=" STYLEREF 1 \s ">
        <w:r w:rsidR="0004398F">
          <w:rPr>
            <w:noProof/>
          </w:rPr>
          <w:t>4</w:t>
        </w:r>
      </w:fldSimple>
      <w:r w:rsidR="0004398F">
        <w:noBreakHyphen/>
      </w:r>
      <w:fldSimple w:instr=" SEQ Hình \* ARABIC \s 1 ">
        <w:r w:rsidR="0004398F">
          <w:rPr>
            <w:noProof/>
          </w:rPr>
          <w:t>7</w:t>
        </w:r>
      </w:fldSimple>
      <w:r>
        <w:t xml:space="preserve"> Khối tích chập</w:t>
      </w:r>
      <w:bookmarkEnd w:id="413"/>
      <w:bookmarkEnd w:id="414"/>
    </w:p>
    <w:p w14:paraId="2D81F169" w14:textId="1A1A6EBA" w:rsidR="00161742" w:rsidRDefault="00161742" w:rsidP="008006C4">
      <w:r>
        <w:t xml:space="preserve">Mô-đun quan trọng thứ hai của phương pháp được đề xuất là sự chú ý theo chiều kênh, sử dụng một khối SE. Chi tiết về các khối SE được cung cấp </w:t>
      </w:r>
      <w:r w:rsidR="008006C4">
        <w:t>như sau:</w:t>
      </w:r>
    </w:p>
    <w:p w14:paraId="3D2C8C46" w14:textId="77777777" w:rsidR="008006C4" w:rsidRDefault="00C41F88" w:rsidP="00C41F88">
      <w:pPr>
        <w:pStyle w:val="ListParagraph"/>
        <w:numPr>
          <w:ilvl w:val="0"/>
          <w:numId w:val="9"/>
        </w:numPr>
      </w:pPr>
      <w:r>
        <w:t>Mô hình Squeeze-and-Excitation (SE) Attention là một phương pháp tối ưu hóa cơ chế attention trong mạng nơ-</w:t>
      </w:r>
      <w:proofErr w:type="spellStart"/>
      <w:r>
        <w:t>ron</w:t>
      </w:r>
      <w:proofErr w:type="spellEnd"/>
      <w:r>
        <w:t>, giúp mô hình tập trung vào các đặc trưng quan trọng và phản ánh mức độ quan trọng của chúng. Mô hình này được giới thiệu để cải thiện khả năng học của các mô hình học sâu.</w:t>
      </w:r>
    </w:p>
    <w:p w14:paraId="2CA1307C" w14:textId="39D1B57F" w:rsidR="00C41F88" w:rsidRDefault="00C41F88" w:rsidP="00C41F88">
      <w:pPr>
        <w:pStyle w:val="ListParagraph"/>
        <w:numPr>
          <w:ilvl w:val="0"/>
          <w:numId w:val="9"/>
        </w:numPr>
      </w:pPr>
      <w:r>
        <w:t xml:space="preserve">Trong mô hình SE Attention, có hai bước chính: "squeeze" và "excitation". Bước "squeeze" giúp tóm gọn thông tin bằng cách sử dụng một lớp toàn cục giữ lại (global average pooling) để giảm chiều của các đặc trưng. Bước </w:t>
      </w:r>
      <w:r>
        <w:lastRenderedPageBreak/>
        <w:t>"excitation" sử dụng một mạng nơ-</w:t>
      </w:r>
      <w:proofErr w:type="spellStart"/>
      <w:r>
        <w:t>ron</w:t>
      </w:r>
      <w:proofErr w:type="spellEnd"/>
      <w:r>
        <w:t xml:space="preserve"> nhỏ để học trọng số (weights) để tăng cường (excite) hoặc giảm yếu tố của từng đặc trưng.</w:t>
      </w:r>
    </w:p>
    <w:p w14:paraId="67640505" w14:textId="77777777" w:rsidR="007B5FE8" w:rsidRDefault="00C41F88" w:rsidP="007B5FE8">
      <w:pPr>
        <w:keepNext/>
        <w:jc w:val="center"/>
      </w:pPr>
      <w:r>
        <w:rPr>
          <w:noProof/>
          <w:lang w:val="vi-VN" w:eastAsia="vi-VN"/>
        </w:rPr>
        <w:drawing>
          <wp:inline distT="0" distB="0" distL="0" distR="0" wp14:anchorId="240256F4" wp14:editId="08CE9514">
            <wp:extent cx="4870252" cy="1127760"/>
            <wp:effectExtent l="0" t="0" r="6985" b="0"/>
            <wp:docPr id="407714068" name="Picture 1" descr="Squeeze-and-Excitation Networks. Setting a new state of the art on… | by  Paul-Louis Pröve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ueeze-and-Excitation Networks. Setting a new state of the art on… | by  Paul-Louis Pröve | Towards Data Sci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72722" cy="1128332"/>
                    </a:xfrm>
                    <a:prstGeom prst="rect">
                      <a:avLst/>
                    </a:prstGeom>
                    <a:noFill/>
                    <a:ln>
                      <a:noFill/>
                    </a:ln>
                  </pic:spPr>
                </pic:pic>
              </a:graphicData>
            </a:graphic>
          </wp:inline>
        </w:drawing>
      </w:r>
    </w:p>
    <w:p w14:paraId="3ECDE0CC" w14:textId="3DA91EB6" w:rsidR="00C41F88" w:rsidRDefault="007B5FE8" w:rsidP="007B5FE8">
      <w:pPr>
        <w:pStyle w:val="Caption"/>
      </w:pPr>
      <w:bookmarkStart w:id="415" w:name="_Toc158791172"/>
      <w:bookmarkStart w:id="416" w:name="_Toc158991071"/>
      <w:r>
        <w:t xml:space="preserve">Hình </w:t>
      </w:r>
      <w:fldSimple w:instr=" STYLEREF 1 \s ">
        <w:r w:rsidR="0004398F">
          <w:rPr>
            <w:noProof/>
          </w:rPr>
          <w:t>4</w:t>
        </w:r>
      </w:fldSimple>
      <w:r w:rsidR="0004398F">
        <w:noBreakHyphen/>
      </w:r>
      <w:fldSimple w:instr=" SEQ Hình \* ARABIC \s 1 ">
        <w:r w:rsidR="0004398F">
          <w:rPr>
            <w:noProof/>
          </w:rPr>
          <w:t>8</w:t>
        </w:r>
      </w:fldSimple>
      <w:r>
        <w:t xml:space="preserve"> </w:t>
      </w:r>
      <w:r w:rsidRPr="005F1035">
        <w:t>Squeeze and excitation attention</w:t>
      </w:r>
      <w:bookmarkEnd w:id="415"/>
      <w:bookmarkEnd w:id="416"/>
    </w:p>
    <w:p w14:paraId="7B35C8D6" w14:textId="77777777" w:rsidR="00C41F88" w:rsidRDefault="00C41F88" w:rsidP="00C41F88">
      <w:r>
        <w:t xml:space="preserve">-  Bước 1: Ảnh đầu vào X trải qua một tập hợp các phép biến đổi </w:t>
      </w:r>
      <w:proofErr w:type="spellStart"/>
      <w:r>
        <w:rPr>
          <w:rStyle w:val="mord"/>
          <w:rFonts w:ascii="KaTeX_Math" w:hAnsi="KaTeX_Math"/>
          <w:i/>
          <w:iCs/>
          <w:color w:val="1B1B1B"/>
          <w:spacing w:val="-1"/>
          <w:sz w:val="33"/>
          <w:szCs w:val="33"/>
          <w:shd w:val="clear" w:color="auto" w:fill="FFFFFF"/>
        </w:rPr>
        <w:t>F</w:t>
      </w:r>
      <w:r>
        <w:rPr>
          <w:rStyle w:val="mord"/>
          <w:rFonts w:ascii="KaTeX_Math" w:hAnsi="KaTeX_Math"/>
          <w:i/>
          <w:iCs/>
          <w:color w:val="1B1B1B"/>
          <w:spacing w:val="-1"/>
          <w:sz w:val="23"/>
          <w:szCs w:val="23"/>
          <w:shd w:val="clear" w:color="auto" w:fill="FFFFFF"/>
        </w:rPr>
        <w:t>tr</w:t>
      </w:r>
      <w:proofErr w:type="spellEnd"/>
      <w:r>
        <w:rPr>
          <w:rStyle w:val="mord"/>
          <w:rFonts w:ascii="KaTeX_Math" w:hAnsi="KaTeX_Math"/>
          <w:i/>
          <w:iCs/>
          <w:color w:val="1B1B1B"/>
          <w:spacing w:val="-1"/>
          <w:sz w:val="23"/>
          <w:szCs w:val="23"/>
          <w:shd w:val="clear" w:color="auto" w:fill="FFFFFF"/>
        </w:rPr>
        <w:t xml:space="preserve"> </w:t>
      </w:r>
      <w:r>
        <w:t>để trích xuất ra bản đồ đặc trưng (U)</w:t>
      </w:r>
    </w:p>
    <w:p w14:paraId="5966B047" w14:textId="6677C6B6" w:rsidR="00C41F88" w:rsidRDefault="00C41F88" w:rsidP="00C41F88">
      <w:r>
        <w:t>-   Bước 2: U có kích thước \( H x W x C ) được đưa qua hàm squeeze để tạo ra một ma trận miêu tả đặc trưng của từng kênh (kích thước ( 1 x 1 x C )) bằng cách tổng hợp thông tin từ  U  theo các chiều  H  và  W. Hàm squeeze thường sử dụng global average pooling.</w:t>
      </w:r>
    </w:p>
    <w:p w14:paraId="53857B6B" w14:textId="77777777" w:rsidR="00C41F88" w:rsidRDefault="00C41F88" w:rsidP="00C41F88">
      <w:r>
        <w:t>-  Bước 3: Tiếp theo sau hàm squeeze là hàm excitation. Hàm này chịu trách nhiệm mô tả sự phụ thuộc giữa các kênh với nhau. Đầu vào của hàm excitation là ma trận tổng hợp đặc trưng của từng kênh, được tính toán từ bước 2 thông qua các lớp biến đổi như convolution, hàm activation, và cuối cùng là hàm gate tạo ra trọng số chú ý cho từng kênh. Những trọng số này sau đó được nhân với ( U ) để tính ra output của khối SE. Output này chỉ chứa những thông tin quan trọng thực sự cho bài toán cụ thể.</w:t>
      </w:r>
    </w:p>
    <w:p w14:paraId="42DC99BA" w14:textId="77777777" w:rsidR="00C41F88" w:rsidRDefault="00C41F88" w:rsidP="00C41F88">
      <w:r w:rsidRPr="0020701C">
        <w:t>Tóm lại, SE Attention giúp mô hình tập trung vào các đặc trưng quan trọng thông qua việc tối ưu hóa trọng số attention, nâng cao khả năng biểu diễn của mạng nơ-</w:t>
      </w:r>
      <w:proofErr w:type="spellStart"/>
      <w:r w:rsidRPr="0020701C">
        <w:t>ron</w:t>
      </w:r>
      <w:proofErr w:type="spellEnd"/>
      <w:r w:rsidRPr="0020701C">
        <w:t xml:space="preserve"> và cải thiện hiệu suất trong nhiệm vụ học máy. </w:t>
      </w:r>
    </w:p>
    <w:p w14:paraId="01BE9693" w14:textId="77777777" w:rsidR="00C41F88" w:rsidRPr="00C41F88" w:rsidRDefault="00C41F88" w:rsidP="00C41F88"/>
    <w:p w14:paraId="2EE93413" w14:textId="77777777" w:rsidR="007D1AF4" w:rsidRDefault="007D1AF4" w:rsidP="007D1AF4">
      <w:pPr>
        <w:pStyle w:val="Heading2"/>
      </w:pPr>
      <w:bookmarkStart w:id="417" w:name="_Toc158930605"/>
      <w:r>
        <w:t>Thang đo độ chính xác</w:t>
      </w:r>
      <w:bookmarkEnd w:id="417"/>
    </w:p>
    <w:p w14:paraId="437F90F9" w14:textId="77777777" w:rsidR="007D1AF4" w:rsidRDefault="007D1AF4" w:rsidP="007D1AF4">
      <w:pPr>
        <w:snapToGrid w:val="0"/>
        <w:spacing w:before="120" w:after="120" w:line="276" w:lineRule="auto"/>
        <w:ind w:firstLine="567"/>
        <w:rPr>
          <w:b/>
          <w:bCs/>
        </w:rPr>
      </w:pPr>
      <w:r>
        <w:rPr>
          <w:b/>
          <w:bCs/>
          <w:i/>
          <w:iCs/>
        </w:rPr>
        <w:t>Độ chính xác Accuracy:</w:t>
      </w:r>
      <w:r>
        <w:rPr>
          <w:i/>
          <w:iCs/>
        </w:rPr>
        <w:t xml:space="preserve"> </w:t>
      </w:r>
      <w:proofErr w:type="spellStart"/>
      <w:r w:rsidRPr="00061EC9">
        <w:t>Tỷ</w:t>
      </w:r>
      <w:proofErr w:type="spellEnd"/>
      <w:r w:rsidRPr="00061EC9">
        <w:t xml:space="preserve"> lệ phân loại đúng của phấn hoa được tính bằng tổng số phấn hoa được phân loại chính xác trên tổng số phấn hoa được khảo sát trong tập dữ liệu. </w:t>
      </w:r>
    </w:p>
    <w:p w14:paraId="0FE972A8" w14:textId="0DDA2819" w:rsidR="007D1AF4" w:rsidRDefault="007D1AF4" w:rsidP="00AB2490">
      <w:pPr>
        <w:pStyle w:val="cngthc"/>
      </w:pPr>
      <w:r>
        <w:object w:dxaOrig="3228" w:dyaOrig="624" w14:anchorId="351CD793">
          <v:shape id="_x0000_i1029" type="#_x0000_t75" style="width:161.3pt;height:31.3pt" o:ole="">
            <v:imagedata r:id="rId45" o:title=""/>
          </v:shape>
          <o:OLEObject Type="Embed" ProgID="Equation.DSMT4" ShapeID="_x0000_i1029" DrawAspect="Content" ObjectID="_1769609024" r:id="rId46"/>
        </w:object>
      </w:r>
    </w:p>
    <w:p w14:paraId="09E0547A" w14:textId="77777777" w:rsidR="007D1AF4" w:rsidRDefault="007D1AF4" w:rsidP="007D1AF4">
      <w:pPr>
        <w:snapToGrid w:val="0"/>
        <w:spacing w:before="120" w:after="120" w:line="276" w:lineRule="auto"/>
        <w:jc w:val="center"/>
        <w:rPr>
          <w:color w:val="000000" w:themeColor="text1"/>
        </w:rPr>
      </w:pPr>
    </w:p>
    <w:p w14:paraId="7E157DB2" w14:textId="77777777" w:rsidR="007D1AF4" w:rsidRDefault="007D1AF4" w:rsidP="007D1AF4">
      <w:pPr>
        <w:snapToGrid w:val="0"/>
        <w:spacing w:before="120" w:after="120" w:line="276" w:lineRule="auto"/>
        <w:ind w:firstLine="567"/>
        <w:rPr>
          <w:b/>
          <w:bCs/>
          <w:color w:val="auto"/>
        </w:rPr>
      </w:pPr>
      <w:r>
        <w:rPr>
          <w:b/>
          <w:bCs/>
          <w:i/>
          <w:iCs/>
        </w:rPr>
        <w:t>Độ chính xác Precision:</w:t>
      </w:r>
      <w:r>
        <w:rPr>
          <w:b/>
          <w:bCs/>
        </w:rPr>
        <w:t xml:space="preserve"> </w:t>
      </w:r>
    </w:p>
    <w:p w14:paraId="19840A68" w14:textId="77777777" w:rsidR="007D1AF4" w:rsidRDefault="007D1AF4" w:rsidP="007D1AF4">
      <w:pPr>
        <w:snapToGrid w:val="0"/>
        <w:spacing w:before="120" w:after="120" w:line="240" w:lineRule="auto"/>
        <w:jc w:val="center"/>
      </w:pPr>
      <w:r>
        <w:rPr>
          <w:position w:val="-24"/>
        </w:rPr>
        <w:object w:dxaOrig="2112" w:dyaOrig="624" w14:anchorId="2E86F520">
          <v:shape id="_x0000_i1030" type="#_x0000_t75" style="width:105.65pt;height:31.3pt" o:ole="">
            <v:imagedata r:id="rId47" o:title=""/>
          </v:shape>
          <o:OLEObject Type="Embed" ProgID="Equation.DSMT4" ShapeID="_x0000_i1030" DrawAspect="Content" ObjectID="_1769609025" r:id="rId48"/>
        </w:object>
      </w:r>
    </w:p>
    <w:p w14:paraId="798FEB41" w14:textId="77777777" w:rsidR="007D1AF4" w:rsidRDefault="007D1AF4" w:rsidP="007D1AF4">
      <w:pPr>
        <w:snapToGrid w:val="0"/>
        <w:spacing w:before="120" w:after="120" w:line="276" w:lineRule="auto"/>
        <w:ind w:firstLine="567"/>
      </w:pPr>
      <w:r>
        <w:rPr>
          <w:b/>
          <w:bCs/>
          <w:i/>
          <w:iCs/>
        </w:rPr>
        <w:t xml:space="preserve">Độ chính xác Recall: </w:t>
      </w:r>
    </w:p>
    <w:p w14:paraId="214114A7" w14:textId="77777777" w:rsidR="007D1AF4" w:rsidRDefault="007D1AF4" w:rsidP="007D1AF4">
      <w:pPr>
        <w:snapToGrid w:val="0"/>
        <w:spacing w:before="120" w:after="120" w:line="276" w:lineRule="auto"/>
        <w:jc w:val="center"/>
      </w:pPr>
      <w:r>
        <w:rPr>
          <w:position w:val="-44"/>
        </w:rPr>
        <w:object w:dxaOrig="1920" w:dyaOrig="996" w14:anchorId="0A76947C">
          <v:shape id="_x0000_i1031" type="#_x0000_t75" style="width:95.85pt;height:49.55pt" o:ole="">
            <v:imagedata r:id="rId49" o:title=""/>
          </v:shape>
          <o:OLEObject Type="Embed" ProgID="Equation.DSMT4" ShapeID="_x0000_i1031" DrawAspect="Content" ObjectID="_1769609026" r:id="rId50"/>
        </w:object>
      </w:r>
    </w:p>
    <w:p w14:paraId="58C1FDD8" w14:textId="63477983" w:rsidR="007D1AF4" w:rsidRDefault="007D1AF4" w:rsidP="007D1AF4">
      <w:pPr>
        <w:snapToGrid w:val="0"/>
        <w:spacing w:before="120" w:after="120" w:line="288" w:lineRule="auto"/>
        <w:ind w:firstLine="567"/>
        <w:rPr>
          <w:spacing w:val="6"/>
        </w:rPr>
      </w:pPr>
      <w:r>
        <w:rPr>
          <w:spacing w:val="6"/>
        </w:rPr>
        <w:t>F1_score được dử dụng, F1_score là trung điều hoà của Precision và Recall.</w:t>
      </w:r>
    </w:p>
    <w:p w14:paraId="253423A2" w14:textId="77777777" w:rsidR="007D1AF4" w:rsidRDefault="007D1AF4" w:rsidP="007D1AF4">
      <w:pPr>
        <w:snapToGrid w:val="0"/>
        <w:spacing w:before="120" w:after="120" w:line="288" w:lineRule="auto"/>
        <w:ind w:firstLine="567"/>
        <w:rPr>
          <w:b/>
          <w:bCs/>
        </w:rPr>
      </w:pPr>
      <w:r>
        <w:rPr>
          <w:b/>
          <w:bCs/>
          <w:i/>
          <w:iCs/>
        </w:rPr>
        <w:t>Độ chính xác F1_score:</w:t>
      </w:r>
    </w:p>
    <w:p w14:paraId="5C47C15C" w14:textId="77777777" w:rsidR="007D1AF4" w:rsidRDefault="007D1AF4" w:rsidP="007D1AF4">
      <w:pPr>
        <w:snapToGrid w:val="0"/>
        <w:spacing w:before="120" w:after="120" w:line="288" w:lineRule="auto"/>
        <w:jc w:val="center"/>
      </w:pPr>
      <w:r>
        <w:rPr>
          <w:position w:val="-24"/>
        </w:rPr>
        <w:object w:dxaOrig="3348" w:dyaOrig="624" w14:anchorId="022B13F2">
          <v:shape id="_x0000_i1032" type="#_x0000_t75" style="width:167.4pt;height:31.3pt" o:ole="">
            <v:imagedata r:id="rId51" o:title=""/>
          </v:shape>
          <o:OLEObject Type="Embed" ProgID="Equation.DSMT4" ShapeID="_x0000_i1032" DrawAspect="Content" ObjectID="_1769609027" r:id="rId52"/>
        </w:object>
      </w:r>
    </w:p>
    <w:p w14:paraId="21E04DFE" w14:textId="722FB0AA" w:rsidR="008006C4" w:rsidRDefault="008006C4">
      <w:r>
        <w:br w:type="page"/>
      </w:r>
    </w:p>
    <w:p w14:paraId="2A9970DB" w14:textId="77777777" w:rsidR="007D1AF4" w:rsidRPr="007D1AF4" w:rsidRDefault="007D1AF4" w:rsidP="007D1AF4"/>
    <w:p w14:paraId="790DD786" w14:textId="10EE7011" w:rsidR="004F2185" w:rsidRDefault="007D1AF4" w:rsidP="004F2185">
      <w:pPr>
        <w:pStyle w:val="Heading1"/>
      </w:pPr>
      <w:bookmarkStart w:id="418" w:name="_Toc158930606"/>
      <w:r>
        <w:t>THỰC NGHIỆM VÀ</w:t>
      </w:r>
      <w:r w:rsidR="0021671E">
        <w:t xml:space="preserve"> KẾT QUẢ</w:t>
      </w:r>
      <w:bookmarkEnd w:id="418"/>
    </w:p>
    <w:p w14:paraId="507606B5" w14:textId="27F3E4D1" w:rsidR="003C2C4E" w:rsidRDefault="008006C4" w:rsidP="0021671E">
      <w:pPr>
        <w:pStyle w:val="Heading2"/>
      </w:pPr>
      <w:bookmarkStart w:id="419" w:name="_Toc158930607"/>
      <w:r>
        <w:t>Thu thập và xây dựng c</w:t>
      </w:r>
      <w:r w:rsidR="0021671E">
        <w:t>ơ sở dữ liệu</w:t>
      </w:r>
      <w:bookmarkEnd w:id="419"/>
      <w:r>
        <w:t xml:space="preserve"> ảnh hạt phấn hoa</w:t>
      </w:r>
    </w:p>
    <w:p w14:paraId="406165F4" w14:textId="74B03D47" w:rsidR="00150095" w:rsidRDefault="00150095" w:rsidP="008006C4">
      <w:pPr>
        <w:pStyle w:val="Heading3"/>
      </w:pPr>
      <w:r>
        <w:t xml:space="preserve">Phương pháp thu dữ liệu </w:t>
      </w:r>
      <w:r w:rsidR="00F73572">
        <w:t xml:space="preserve">tại </w:t>
      </w:r>
      <w:r>
        <w:t>trung tâm ong</w:t>
      </w:r>
      <w:r w:rsidR="008006C4">
        <w:t xml:space="preserve"> và nuôi ong nhiệt đới, học viện nông nghiệp Việt Nam</w:t>
      </w:r>
    </w:p>
    <w:p w14:paraId="3F9D3604" w14:textId="77777777" w:rsidR="00C80FB7" w:rsidRDefault="006B72D3" w:rsidP="00423997">
      <w:r>
        <w:t xml:space="preserve">Phấn hoa có kích thước rất nhỏ, chính vì thế để </w:t>
      </w:r>
      <w:r w:rsidR="009C20E7">
        <w:t>thu thập được hình ảnh phấn hoa rõ nét nhằm phục vụ quá trình phân loại ta cần sử dụng đến kính hiển vi</w:t>
      </w:r>
      <w:r w:rsidR="009D22AA">
        <w:t>.</w:t>
      </w:r>
    </w:p>
    <w:p w14:paraId="2107F3FF" w14:textId="77777777" w:rsidR="004D302A" w:rsidRDefault="004D302A" w:rsidP="004D302A">
      <w:pPr>
        <w:keepNext/>
        <w:jc w:val="center"/>
      </w:pPr>
      <w:r w:rsidRPr="00F14697">
        <w:rPr>
          <w:noProof/>
          <w:lang w:val="vi-VN" w:eastAsia="vi-VN"/>
        </w:rPr>
        <w:drawing>
          <wp:inline distT="0" distB="0" distL="0" distR="0" wp14:anchorId="2860BB25" wp14:editId="21F847EB">
            <wp:extent cx="2865108" cy="3208020"/>
            <wp:effectExtent l="0" t="0" r="0" b="0"/>
            <wp:docPr id="1108527805" name="Picture 1" descr="A microscope with a ligh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35841" name="Picture 1" descr="A microscope with a light on it&#10;&#10;Description automatically generated"/>
                    <pic:cNvPicPr/>
                  </pic:nvPicPr>
                  <pic:blipFill>
                    <a:blip r:embed="rId53"/>
                    <a:stretch>
                      <a:fillRect/>
                    </a:stretch>
                  </pic:blipFill>
                  <pic:spPr>
                    <a:xfrm>
                      <a:off x="0" y="0"/>
                      <a:ext cx="2874547" cy="3218589"/>
                    </a:xfrm>
                    <a:prstGeom prst="rect">
                      <a:avLst/>
                    </a:prstGeom>
                  </pic:spPr>
                </pic:pic>
              </a:graphicData>
            </a:graphic>
          </wp:inline>
        </w:drawing>
      </w:r>
    </w:p>
    <w:p w14:paraId="36125B37" w14:textId="7FD60818" w:rsidR="004D302A" w:rsidRDefault="004D302A" w:rsidP="005E213F">
      <w:pPr>
        <w:pStyle w:val="Caption"/>
      </w:pPr>
      <w:bookmarkStart w:id="420" w:name="_Toc158991072"/>
      <w:r>
        <w:t xml:space="preserve">Hình </w:t>
      </w:r>
      <w:fldSimple w:instr=" STYLEREF 1 \s ">
        <w:r w:rsidR="0004398F">
          <w:rPr>
            <w:noProof/>
          </w:rPr>
          <w:t>5</w:t>
        </w:r>
      </w:fldSimple>
      <w:r w:rsidR="0004398F">
        <w:noBreakHyphen/>
      </w:r>
      <w:fldSimple w:instr=" SEQ Hình \* ARABIC \s 1 ">
        <w:r w:rsidR="0004398F">
          <w:rPr>
            <w:noProof/>
          </w:rPr>
          <w:t>1</w:t>
        </w:r>
      </w:fldSimple>
      <w:r>
        <w:t xml:space="preserve"> Kính hiển vi dùng để thu dữ liệu</w:t>
      </w:r>
      <w:bookmarkEnd w:id="420"/>
    </w:p>
    <w:p w14:paraId="7F346BE9" w14:textId="770762BE" w:rsidR="00423997" w:rsidRDefault="00C00548" w:rsidP="00423997">
      <w:r>
        <w:t>Các hạt phấn được chụp với vật kính 40</w:t>
      </w:r>
      <w:r w:rsidR="00C80FB7">
        <w:t xml:space="preserve"> </w:t>
      </w:r>
      <w:r>
        <w:t>với các bước như sau:</w:t>
      </w:r>
    </w:p>
    <w:p w14:paraId="5FDC1446" w14:textId="77777777" w:rsidR="00C80FB7" w:rsidRDefault="00C80FB7" w:rsidP="00C80FB7">
      <w:r>
        <w:t>Bước 1: Chuẩn bị Thiết bị và Mẫu</w:t>
      </w:r>
    </w:p>
    <w:p w14:paraId="19029D72" w14:textId="77777777" w:rsidR="00C80FB7" w:rsidRDefault="00C80FB7" w:rsidP="00C80FB7">
      <w:r>
        <w:t>- Bật kính hiển vi để chuẩn bị, đảm bảo có đủ ánh sáng và độ tương phản cho quan sát mẫu.</w:t>
      </w:r>
    </w:p>
    <w:p w14:paraId="145ED3FE" w14:textId="77777777" w:rsidR="00C80FB7" w:rsidRDefault="00C80FB7" w:rsidP="00C80FB7">
      <w:r>
        <w:t>- Thu thập và làm sạch mẫu phấn hoa để tránh nhiễu bẩn trong hình ảnh.</w:t>
      </w:r>
    </w:p>
    <w:p w14:paraId="14F765E2" w14:textId="77777777" w:rsidR="00C80FB7" w:rsidRDefault="00C80FB7" w:rsidP="00C80FB7">
      <w:r>
        <w:t>Bước 2: Lắp Đặt Mẫu lên Kính Hiển Vi</w:t>
      </w:r>
    </w:p>
    <w:p w14:paraId="720C41D3" w14:textId="77777777" w:rsidR="00C80FB7" w:rsidRDefault="00C80FB7" w:rsidP="00C80FB7">
      <w:r>
        <w:t>- Sử dụng kim châm hoặc công cụ tương tự để đặt một ít phấn hoa lên khay mẫu.</w:t>
      </w:r>
    </w:p>
    <w:p w14:paraId="5B463ABB" w14:textId="77777777" w:rsidR="00C80FB7" w:rsidRDefault="00C80FB7" w:rsidP="00C80FB7">
      <w:r>
        <w:t>- Đặt khay mẫu chứa phấn hoa lên bàn làm việc của kính hiển vi.</w:t>
      </w:r>
    </w:p>
    <w:p w14:paraId="044E5593" w14:textId="4933EFC3" w:rsidR="00C80FB7" w:rsidRDefault="00C80FB7" w:rsidP="00C80FB7">
      <w:r>
        <w:t xml:space="preserve">Bước </w:t>
      </w:r>
      <w:r w:rsidR="004D302A">
        <w:t>3</w:t>
      </w:r>
      <w:r>
        <w:t>: Chuyển sang Vật Kính 40 và Quan Sát</w:t>
      </w:r>
    </w:p>
    <w:p w14:paraId="4C35A937" w14:textId="77777777" w:rsidR="00C80FB7" w:rsidRDefault="00C80FB7" w:rsidP="00C80FB7">
      <w:r>
        <w:t>- Tắt kính hiển vi, thay đổi ống kính sang vật kính 40.</w:t>
      </w:r>
    </w:p>
    <w:p w14:paraId="41A98164" w14:textId="77777777" w:rsidR="00C80FB7" w:rsidRDefault="00C80FB7" w:rsidP="00C80FB7">
      <w:r>
        <w:t>- Mở kính hiển vi, điều chỉnh độ sắc nét và sử dụng máy ảnh hoặc hệ thống ghi hình để ghi lại hình ảnh phấn hoa.</w:t>
      </w:r>
    </w:p>
    <w:p w14:paraId="1ED5AE13" w14:textId="4AF3BEC1" w:rsidR="00C80FB7" w:rsidRDefault="00C80FB7" w:rsidP="00C80FB7">
      <w:r>
        <w:t xml:space="preserve">Bước </w:t>
      </w:r>
      <w:r w:rsidR="004D302A">
        <w:t>4</w:t>
      </w:r>
      <w:r>
        <w:t>: Lưu Trữ và Ghi Chú Hình Ảnh</w:t>
      </w:r>
    </w:p>
    <w:p w14:paraId="0683D317" w14:textId="77777777" w:rsidR="00C80FB7" w:rsidRDefault="00C80FB7" w:rsidP="00C80FB7">
      <w:r>
        <w:t>- Lưu trữ hình ảnh từ cả ba ống kính vào một thư mục đặt tên phù hợp.</w:t>
      </w:r>
    </w:p>
    <w:p w14:paraId="0A45D813" w14:textId="77777777" w:rsidR="00C80FB7" w:rsidRDefault="00C80FB7" w:rsidP="00C80FB7">
      <w:r>
        <w:lastRenderedPageBreak/>
        <w:t>- Ghi chú thông tin về mẫu phấn hoa, điều kiện quan sát và cài đặt kính hiển vi cho mỗi ống kính để bảo đảm tính chính xác và tái hiện quá trình thu thập hình ảnh.</w:t>
      </w:r>
    </w:p>
    <w:p w14:paraId="2C4F28B6" w14:textId="2743DD98" w:rsidR="001075E9" w:rsidRDefault="001075E9" w:rsidP="00C80FB7">
      <w:r>
        <w:t>Bước 5:</w:t>
      </w:r>
      <w:r w:rsidR="00825610">
        <w:t xml:space="preserve"> </w:t>
      </w:r>
      <w:r>
        <w:t>Tách phấn hoa khỏi ảnh</w:t>
      </w:r>
    </w:p>
    <w:p w14:paraId="324AD92E" w14:textId="15D9FE4D" w:rsidR="001075E9" w:rsidRDefault="001075E9" w:rsidP="00C80FB7">
      <w:r>
        <w:t xml:space="preserve">Thực hiện tách từng cá thể phấn hoa khỏi ảnh phục vụ cho việc </w:t>
      </w:r>
      <w:r w:rsidR="00825610">
        <w:t>trích xuất đặc trưng và phân loại.</w:t>
      </w:r>
    </w:p>
    <w:p w14:paraId="347F05A7" w14:textId="77777777" w:rsidR="00C80FB7" w:rsidRDefault="00C80FB7" w:rsidP="00C80FB7">
      <w:r>
        <w:t>Dưới đây là hình ảnh hoa xuyến chi được thu với vật kính 40</w:t>
      </w:r>
    </w:p>
    <w:p w14:paraId="0808ACB7" w14:textId="77777777" w:rsidR="00C80FB7" w:rsidRDefault="00C80FB7" w:rsidP="00C80FB7">
      <w:pPr>
        <w:keepNext/>
        <w:jc w:val="center"/>
      </w:pPr>
      <w:r w:rsidRPr="00E47B82">
        <w:rPr>
          <w:noProof/>
          <w:lang w:val="vi-VN" w:eastAsia="vi-VN"/>
        </w:rPr>
        <w:drawing>
          <wp:inline distT="0" distB="0" distL="0" distR="0" wp14:anchorId="78186CF0" wp14:editId="5C183629">
            <wp:extent cx="3139573" cy="2346960"/>
            <wp:effectExtent l="0" t="0" r="3810" b="0"/>
            <wp:docPr id="103634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59272" name=""/>
                    <pic:cNvPicPr/>
                  </pic:nvPicPr>
                  <pic:blipFill>
                    <a:blip r:embed="rId54"/>
                    <a:stretch>
                      <a:fillRect/>
                    </a:stretch>
                  </pic:blipFill>
                  <pic:spPr>
                    <a:xfrm>
                      <a:off x="0" y="0"/>
                      <a:ext cx="3142996" cy="2349519"/>
                    </a:xfrm>
                    <a:prstGeom prst="rect">
                      <a:avLst/>
                    </a:prstGeom>
                  </pic:spPr>
                </pic:pic>
              </a:graphicData>
            </a:graphic>
          </wp:inline>
        </w:drawing>
      </w:r>
    </w:p>
    <w:p w14:paraId="16A91330" w14:textId="5F5DE824" w:rsidR="00C80FB7" w:rsidRPr="00423997" w:rsidRDefault="00C80FB7" w:rsidP="00BC07A1">
      <w:pPr>
        <w:pStyle w:val="Caption"/>
      </w:pPr>
      <w:bookmarkStart w:id="421" w:name="_Toc158991073"/>
      <w:r>
        <w:t xml:space="preserve">Hình </w:t>
      </w:r>
      <w:fldSimple w:instr=" STYLEREF 1 \s ">
        <w:r w:rsidR="0004398F">
          <w:rPr>
            <w:noProof/>
          </w:rPr>
          <w:t>5</w:t>
        </w:r>
      </w:fldSimple>
      <w:r w:rsidR="0004398F">
        <w:noBreakHyphen/>
      </w:r>
      <w:fldSimple w:instr=" SEQ Hình \* ARABIC \s 1 ">
        <w:r w:rsidR="0004398F">
          <w:rPr>
            <w:noProof/>
          </w:rPr>
          <w:t>2</w:t>
        </w:r>
      </w:fldSimple>
      <w:r>
        <w:t xml:space="preserve"> </w:t>
      </w:r>
      <w:r w:rsidRPr="00865E8E">
        <w:t>Hình ảnh phấn hoa chụp ở ống kính 40</w:t>
      </w:r>
      <w:bookmarkEnd w:id="421"/>
    </w:p>
    <w:p w14:paraId="37D04522" w14:textId="71F7A690" w:rsidR="00F73572" w:rsidRPr="00F73572" w:rsidRDefault="00BF1A1E" w:rsidP="008006C4">
      <w:pPr>
        <w:pStyle w:val="Heading3"/>
      </w:pPr>
      <w:r>
        <w:t>Tổng hợp cơ sở dữ liệu</w:t>
      </w:r>
    </w:p>
    <w:p w14:paraId="4D7A9FF8" w14:textId="5D2BFEA0" w:rsidR="000127AE" w:rsidRDefault="007336C4" w:rsidP="000127AE">
      <w:r>
        <w:t xml:space="preserve">Cơ sở dữ liệu bao gồm </w:t>
      </w:r>
      <w:r w:rsidR="0013270E">
        <w:t>4</w:t>
      </w:r>
      <w:r w:rsidR="00411D0F">
        <w:t>2</w:t>
      </w:r>
      <w:r w:rsidR="0013270E">
        <w:t xml:space="preserve"> loại phấn hoa</w:t>
      </w:r>
      <w:r w:rsidR="005B71AB">
        <w:t xml:space="preserve"> được thu thập ở Brazil</w:t>
      </w:r>
      <w:r w:rsidR="0013270E">
        <w:t xml:space="preserve"> </w:t>
      </w:r>
      <w:r w:rsidR="000127AE">
        <w:t xml:space="preserve">và 8 loại phấn hoa được thu thập trong khuôn viên Viện nông nghiệp Việt Nam </w:t>
      </w:r>
      <w:r w:rsidR="00D36EA5">
        <w:t>mỗi loại có 35 ảnh hạt phấn</w:t>
      </w:r>
      <w:r w:rsidR="000127AE">
        <w:t xml:space="preserve"> </w:t>
      </w:r>
      <w:r w:rsidR="00C07B87">
        <w:t>.Các loại phấn hoa bao gồm:</w:t>
      </w:r>
    </w:p>
    <w:p w14:paraId="6B6B5122" w14:textId="5EB83354" w:rsidR="007E2E61" w:rsidRDefault="00853A33" w:rsidP="007E2E61">
      <w:pPr>
        <w:rPr>
          <w:i/>
          <w:iCs/>
        </w:rPr>
      </w:pPr>
      <w:r w:rsidRPr="00853A33">
        <w:rPr>
          <w:i/>
          <w:iCs/>
        </w:rPr>
        <w:t>acacia_plumosa(1)acrocomia_aculeta(2)anadenanthera_colubrina(3)arachis_sp(4)arecaceae(5)arrabidaea_florida(6)aspilia_grazielae(7)bacopa_australis(8)caesalpinia_peltophoroide</w:t>
      </w:r>
      <w:bookmarkStart w:id="422" w:name="_GoBack"/>
      <w:bookmarkEnd w:id="422"/>
      <w:r w:rsidRPr="00853A33">
        <w:rPr>
          <w:i/>
          <w:iCs/>
        </w:rPr>
        <w:t>s(9)caryocar_brasiliensis(10)cecropia_pachystachya(11)ceiba_speciosa(12)chromolaena_laevigata(13)cissus_campestris(14)cissus_spinosa(15)combretum_discolor(16)cordia_trichotoma(17)cosmos_caudatus(18)croton_urucurana(19)dambut(20)dianella_tasmanica(21)dipteryx_alata(22)doliocarpus_dentatus(23)erythrina_mulungu(24)eucalyptus_sp(25)faramea_sp(26)genipa_auniricana(27)gomphrena_sp(28)guapuruvu(29)guazuma_ulmifolia(30)</w:t>
      </w:r>
      <w:r w:rsidR="003D2540">
        <w:rPr>
          <w:i/>
          <w:iCs/>
        </w:rPr>
        <w:t xml:space="preserve"> </w:t>
      </w:r>
      <w:r w:rsidRPr="00853A33">
        <w:rPr>
          <w:i/>
          <w:iCs/>
        </w:rPr>
        <w:t>hoadao(31)hoahong(32)hortia_oreadica(33)hyptis_sp(34)ligustrum_lucidum(35)luehea_divaricata(36)mabea_fistulifera(37)machaerium_aculeatum(38)magnolia_champaca(39)manihot_esculenta(40)matayba_guianensis(41)mauritia_flexuosa(42)mimosa_ditans(43)mimosa_pigra(44)mitostemma_brevifilis(45)mongbo(4</w:t>
      </w:r>
      <w:r w:rsidR="003D2540">
        <w:rPr>
          <w:i/>
          <w:iCs/>
        </w:rPr>
        <w:t>6</w:t>
      </w:r>
      <w:r w:rsidRPr="00853A33">
        <w:rPr>
          <w:i/>
          <w:iCs/>
        </w:rPr>
        <w:t xml:space="preserve">)ngo(47)raucai(48) </w:t>
      </w:r>
      <w:proofErr w:type="spellStart"/>
      <w:r w:rsidRPr="00853A33">
        <w:rPr>
          <w:i/>
          <w:iCs/>
        </w:rPr>
        <w:t>susu</w:t>
      </w:r>
      <w:proofErr w:type="spellEnd"/>
      <w:r w:rsidRPr="00853A33">
        <w:rPr>
          <w:i/>
          <w:iCs/>
        </w:rPr>
        <w:t xml:space="preserve">(49) </w:t>
      </w:r>
      <w:proofErr w:type="spellStart"/>
      <w:r w:rsidRPr="00853A33">
        <w:rPr>
          <w:i/>
          <w:iCs/>
        </w:rPr>
        <w:t>xuongrong</w:t>
      </w:r>
      <w:proofErr w:type="spellEnd"/>
      <w:r w:rsidRPr="00853A33">
        <w:rPr>
          <w:i/>
          <w:iCs/>
        </w:rPr>
        <w:t>(50)</w:t>
      </w:r>
      <w:r w:rsidR="00D772CB">
        <w:rPr>
          <w:i/>
          <w:iCs/>
        </w:rPr>
        <w:t>.</w:t>
      </w:r>
    </w:p>
    <w:p w14:paraId="1B5C9BC2" w14:textId="36CA701B" w:rsidR="00853A33" w:rsidRPr="00853A33" w:rsidRDefault="00853A33" w:rsidP="007E2E61">
      <w:r>
        <w:t>Được biểu diễn như hình dưới đây:</w:t>
      </w:r>
    </w:p>
    <w:p w14:paraId="2087991D" w14:textId="691F1663" w:rsidR="00D8534A" w:rsidRDefault="00C07B87" w:rsidP="00D8534A">
      <w:pPr>
        <w:keepNext/>
        <w:jc w:val="center"/>
      </w:pPr>
      <w:r>
        <w:rPr>
          <w:noProof/>
          <w:lang w:val="vi-VN" w:eastAsia="vi-VN"/>
        </w:rPr>
        <w:lastRenderedPageBreak/>
        <w:drawing>
          <wp:inline distT="0" distB="0" distL="0" distR="0" wp14:anchorId="413032F4" wp14:editId="0F098DA0">
            <wp:extent cx="5400040" cy="2688590"/>
            <wp:effectExtent l="0" t="0" r="0" b="0"/>
            <wp:docPr id="1177145364" name="Picture 1" descr="A collage of different colored ce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45364" name="Picture 1" descr="A collage of different colored cells&#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40" cy="2688590"/>
                    </a:xfrm>
                    <a:prstGeom prst="rect">
                      <a:avLst/>
                    </a:prstGeom>
                    <a:noFill/>
                    <a:ln>
                      <a:noFill/>
                    </a:ln>
                  </pic:spPr>
                </pic:pic>
              </a:graphicData>
            </a:graphic>
          </wp:inline>
        </w:drawing>
      </w:r>
    </w:p>
    <w:p w14:paraId="1F64F5A1" w14:textId="49111B4E" w:rsidR="00236E16" w:rsidRPr="00236E16" w:rsidRDefault="00D8534A" w:rsidP="00117AEB">
      <w:pPr>
        <w:pStyle w:val="Caption"/>
      </w:pPr>
      <w:bookmarkStart w:id="423" w:name="_Toc158791174"/>
      <w:bookmarkStart w:id="424" w:name="_Toc158991074"/>
      <w:r>
        <w:t xml:space="preserve">Hình </w:t>
      </w:r>
      <w:fldSimple w:instr=" STYLEREF 1 \s ">
        <w:r w:rsidR="0004398F">
          <w:rPr>
            <w:noProof/>
          </w:rPr>
          <w:t>5</w:t>
        </w:r>
      </w:fldSimple>
      <w:r w:rsidR="0004398F">
        <w:noBreakHyphen/>
      </w:r>
      <w:fldSimple w:instr=" SEQ Hình \* ARABIC \s 1 ">
        <w:r w:rsidR="0004398F">
          <w:rPr>
            <w:noProof/>
          </w:rPr>
          <w:t>3</w:t>
        </w:r>
      </w:fldSimple>
      <w:r>
        <w:t xml:space="preserve"> </w:t>
      </w:r>
      <w:r w:rsidR="000127AE">
        <w:t>50</w:t>
      </w:r>
      <w:r>
        <w:t xml:space="preserve"> loại phấn </w:t>
      </w:r>
      <w:bookmarkEnd w:id="423"/>
      <w:r w:rsidR="00C61838">
        <w:t>hoa</w:t>
      </w:r>
      <w:bookmarkEnd w:id="424"/>
    </w:p>
    <w:p w14:paraId="7328E7D3" w14:textId="6B819C27" w:rsidR="00BF1A1E" w:rsidRDefault="0008542E" w:rsidP="00311FAF">
      <w:r>
        <w:t xml:space="preserve">8 </w:t>
      </w:r>
      <w:r w:rsidR="00681B78">
        <w:t>loại phấn hoa được thu thập trong khuôn viên Viện nông nghiệp Việt Nam bao gồm</w:t>
      </w:r>
      <w:r>
        <w:t xml:space="preserve"> các loại hoa : dâm bụt,</w:t>
      </w:r>
      <w:r w:rsidR="00BF1A1E">
        <w:t xml:space="preserve"> </w:t>
      </w:r>
      <w:r>
        <w:t xml:space="preserve">hoa </w:t>
      </w:r>
      <w:proofErr w:type="spellStart"/>
      <w:r>
        <w:t>đòa</w:t>
      </w:r>
      <w:proofErr w:type="spellEnd"/>
      <w:r>
        <w:t>,</w:t>
      </w:r>
      <w:r w:rsidR="00BF1A1E">
        <w:t xml:space="preserve"> </w:t>
      </w:r>
      <w:r>
        <w:t xml:space="preserve">hoa </w:t>
      </w:r>
      <w:r w:rsidR="00D37F24">
        <w:t>hồng</w:t>
      </w:r>
      <w:r>
        <w:t xml:space="preserve"> ,</w:t>
      </w:r>
      <w:r w:rsidR="00BF1A1E">
        <w:t xml:space="preserve"> </w:t>
      </w:r>
      <w:r>
        <w:t>móng bò,</w:t>
      </w:r>
      <w:r w:rsidR="00BF1A1E">
        <w:t xml:space="preserve"> </w:t>
      </w:r>
      <w:r w:rsidR="00D37F24">
        <w:t xml:space="preserve">ngô, rau cải, </w:t>
      </w:r>
      <w:proofErr w:type="spellStart"/>
      <w:r w:rsidR="00D37F24">
        <w:t>susu</w:t>
      </w:r>
      <w:proofErr w:type="spellEnd"/>
      <w:r w:rsidR="00D37F24">
        <w:t>,</w:t>
      </w:r>
    </w:p>
    <w:p w14:paraId="122BDC39" w14:textId="1F2F42F8" w:rsidR="00311FAF" w:rsidRDefault="00D37F24" w:rsidP="00311FAF">
      <w:r>
        <w:t>xương rồng.</w:t>
      </w:r>
    </w:p>
    <w:p w14:paraId="78F192CE" w14:textId="739B85B3" w:rsidR="0021671E" w:rsidRDefault="0011160C" w:rsidP="0021671E">
      <w:pPr>
        <w:pStyle w:val="Heading2"/>
      </w:pPr>
      <w:bookmarkStart w:id="425" w:name="_Toc158930608"/>
      <w:r>
        <w:t>Kết quả</w:t>
      </w:r>
      <w:bookmarkEnd w:id="425"/>
      <w:r>
        <w:t xml:space="preserve"> </w:t>
      </w:r>
      <w:r w:rsidR="008006C4">
        <w:t>phân loại thực vật từ ảnh phấn hoa theo hướng sử dụng đặc trưng tự thiết kế</w:t>
      </w:r>
    </w:p>
    <w:p w14:paraId="32BD17EC" w14:textId="5A34BBAE" w:rsidR="00D24F46" w:rsidRDefault="00153D17" w:rsidP="00D24F46">
      <w:pPr>
        <w:pStyle w:val="Heading3"/>
      </w:pPr>
      <w:bookmarkStart w:id="426" w:name="_Toc158930609"/>
      <w:r>
        <w:t>Phân đoạn</w:t>
      </w:r>
      <w:r w:rsidR="00D24F46">
        <w:t xml:space="preserve"> phấn hoa bằng YOLOv8</w:t>
      </w:r>
      <w:bookmarkEnd w:id="426"/>
    </w:p>
    <w:p w14:paraId="371993AA" w14:textId="77777777" w:rsidR="00D24F46" w:rsidRDefault="00D24F46" w:rsidP="00D24F46">
      <w:pPr>
        <w:pStyle w:val="Heading4"/>
      </w:pPr>
      <w:r>
        <w:t>Gán nhãn và huấn luyện</w:t>
      </w:r>
    </w:p>
    <w:p w14:paraId="6B42B98C" w14:textId="77777777" w:rsidR="00D24F46" w:rsidRPr="00677C0A" w:rsidRDefault="00D24F46" w:rsidP="00D24F46">
      <w:r>
        <w:t>Từ các hình ảnh phấn hoa đã được phân đoạn và chuyển về dạng ảnh nhị phân bằng phương pháp thủ công , tiến hành tạo file text để ghi lại đường bao ,mỗi ảnh phấn hoa sẽ có một file text để ghi lại đường bao tương đương .</w:t>
      </w:r>
    </w:p>
    <w:p w14:paraId="510DF3DF" w14:textId="77777777" w:rsidR="007B5FE8" w:rsidRDefault="00D24F46" w:rsidP="007B5FE8">
      <w:pPr>
        <w:keepNext/>
        <w:jc w:val="center"/>
      </w:pPr>
      <w:r w:rsidRPr="006C0264">
        <w:rPr>
          <w:noProof/>
          <w:lang w:val="vi-VN" w:eastAsia="vi-VN"/>
        </w:rPr>
        <w:drawing>
          <wp:inline distT="0" distB="0" distL="0" distR="0" wp14:anchorId="7A90659A" wp14:editId="1096BFC2">
            <wp:extent cx="4632960" cy="2652620"/>
            <wp:effectExtent l="0" t="0" r="0" b="0"/>
            <wp:docPr id="2053754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54235" name="Picture 1" descr="A screenshot of a computer&#10;&#10;Description automatically generated"/>
                    <pic:cNvPicPr/>
                  </pic:nvPicPr>
                  <pic:blipFill>
                    <a:blip r:embed="rId56"/>
                    <a:stretch>
                      <a:fillRect/>
                    </a:stretch>
                  </pic:blipFill>
                  <pic:spPr>
                    <a:xfrm>
                      <a:off x="0" y="0"/>
                      <a:ext cx="4641938" cy="2657760"/>
                    </a:xfrm>
                    <a:prstGeom prst="rect">
                      <a:avLst/>
                    </a:prstGeom>
                  </pic:spPr>
                </pic:pic>
              </a:graphicData>
            </a:graphic>
          </wp:inline>
        </w:drawing>
      </w:r>
    </w:p>
    <w:p w14:paraId="79D51310" w14:textId="29E9C637" w:rsidR="00D24F46" w:rsidRDefault="007B5FE8" w:rsidP="007B5FE8">
      <w:pPr>
        <w:pStyle w:val="Caption"/>
      </w:pPr>
      <w:bookmarkStart w:id="427" w:name="_Toc158791175"/>
      <w:bookmarkStart w:id="428" w:name="_Toc158991075"/>
      <w:r>
        <w:t xml:space="preserve">Hình </w:t>
      </w:r>
      <w:fldSimple w:instr=" STYLEREF 1 \s ">
        <w:r w:rsidR="0004398F">
          <w:rPr>
            <w:noProof/>
          </w:rPr>
          <w:t>5</w:t>
        </w:r>
      </w:fldSimple>
      <w:r w:rsidR="0004398F">
        <w:noBreakHyphen/>
      </w:r>
      <w:fldSimple w:instr=" SEQ Hình \* ARABIC \s 1 ">
        <w:r w:rsidR="0004398F">
          <w:rPr>
            <w:noProof/>
          </w:rPr>
          <w:t>4</w:t>
        </w:r>
      </w:fldSimple>
      <w:r>
        <w:t xml:space="preserve"> Đường bao sau khi chuyển sang file text</w:t>
      </w:r>
      <w:bookmarkEnd w:id="427"/>
      <w:bookmarkEnd w:id="428"/>
    </w:p>
    <w:p w14:paraId="5A3105D3" w14:textId="77777777" w:rsidR="00D24F46" w:rsidRDefault="00D24F46" w:rsidP="00D24F46">
      <w:r>
        <w:t xml:space="preserve">Tải file </w:t>
      </w:r>
      <w:proofErr w:type="spellStart"/>
      <w:r>
        <w:t>config.yaml</w:t>
      </w:r>
      <w:proofErr w:type="spellEnd"/>
      <w:r>
        <w:t xml:space="preserve"> về và sửa với nội dung phù hợp với thư mục bao gồm các đường dẫn đến path ,train ,</w:t>
      </w:r>
      <w:proofErr w:type="spellStart"/>
      <w:r>
        <w:t>val</w:t>
      </w:r>
      <w:proofErr w:type="spellEnd"/>
      <w:r>
        <w:t xml:space="preserve"> số class và tên </w:t>
      </w:r>
      <w:proofErr w:type="spellStart"/>
      <w:r>
        <w:t>class.File</w:t>
      </w:r>
      <w:proofErr w:type="spellEnd"/>
      <w:r>
        <w:t xml:space="preserve"> </w:t>
      </w:r>
      <w:proofErr w:type="spellStart"/>
      <w:r>
        <w:t>Yaml</w:t>
      </w:r>
      <w:proofErr w:type="spellEnd"/>
      <w:r>
        <w:t xml:space="preserve"> có lẽ là một trong </w:t>
      </w:r>
      <w:r>
        <w:lastRenderedPageBreak/>
        <w:t xml:space="preserve">những thuộc tính quan trọng nhất khi huấn luyện model YOLO. Tệp này chứa đường dẫn dữ liệu đào tạo và xác thực cũng tên với class. </w:t>
      </w:r>
    </w:p>
    <w:p w14:paraId="25B94D64" w14:textId="27A45C5D" w:rsidR="00D24F46" w:rsidRDefault="00D24F46" w:rsidP="00D24F46">
      <w:r>
        <w:t xml:space="preserve">Tiến hành train </w:t>
      </w:r>
      <w:proofErr w:type="spellStart"/>
      <w:r>
        <w:t>train</w:t>
      </w:r>
      <w:proofErr w:type="spellEnd"/>
      <w:r>
        <w:t xml:space="preserve"> để kích thước ảnh đầu vào 640, batch</w:t>
      </w:r>
      <w:r w:rsidR="0090666D">
        <w:t xml:space="preserve"> size</w:t>
      </w:r>
      <w:r>
        <w:t xml:space="preserve"> = 16 và train trong vòng </w:t>
      </w:r>
      <w:r w:rsidR="00983810">
        <w:t>5</w:t>
      </w:r>
      <w:r>
        <w:t>0 epoch.</w:t>
      </w:r>
    </w:p>
    <w:p w14:paraId="50DAB1B8" w14:textId="77777777" w:rsidR="00D24F46" w:rsidRDefault="00D24F46" w:rsidP="00D24F46">
      <w:r>
        <w:t xml:space="preserve">Sau khi thực hiện đoạn mã trên, </w:t>
      </w:r>
      <w:proofErr w:type="spellStart"/>
      <w:r>
        <w:t>qúa</w:t>
      </w:r>
      <w:proofErr w:type="spellEnd"/>
      <w:r>
        <w:t xml:space="preserve"> trình train bắt đầu và nên dùng GPU để tiết kiệm thời gian train và kết quả train sẽ được lưu vào file best.pt.</w:t>
      </w:r>
    </w:p>
    <w:p w14:paraId="66B182FD" w14:textId="4E13D6D2" w:rsidR="00A32492" w:rsidRDefault="00D24F46" w:rsidP="00A32492">
      <w:pPr>
        <w:pStyle w:val="Heading4"/>
      </w:pPr>
      <w:r>
        <w:t xml:space="preserve">Kết quả </w:t>
      </w:r>
    </w:p>
    <w:p w14:paraId="3718648B" w14:textId="7D694268" w:rsidR="00A32492" w:rsidRDefault="00A32492" w:rsidP="00A32492">
      <w:r>
        <w:t>Kết quả thu được khi phân đoạn 1 ảnh phấn hoa</w:t>
      </w:r>
      <w:r w:rsidR="0090666D">
        <w:t xml:space="preserve"> tiêu biểu:</w:t>
      </w:r>
    </w:p>
    <w:p w14:paraId="30298A18" w14:textId="665F0935" w:rsidR="00D26403" w:rsidRPr="00A32492" w:rsidRDefault="00CB7DEB" w:rsidP="00CB7DEB">
      <w:pPr>
        <w:jc w:val="center"/>
      </w:pPr>
      <w:r w:rsidRPr="00CB7DEB">
        <w:rPr>
          <w:noProof/>
          <w:lang w:val="vi-VN" w:eastAsia="vi-VN"/>
        </w:rPr>
        <w:drawing>
          <wp:inline distT="0" distB="0" distL="0" distR="0" wp14:anchorId="66F11B7B" wp14:editId="068CEAE5">
            <wp:extent cx="3802710" cy="1966130"/>
            <wp:effectExtent l="0" t="0" r="7620" b="0"/>
            <wp:docPr id="591803949" name="Picture 1" descr="A close up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03949" name="Picture 1" descr="A close up of a cell&#10;&#10;Description automatically generated"/>
                    <pic:cNvPicPr/>
                  </pic:nvPicPr>
                  <pic:blipFill>
                    <a:blip r:embed="rId57"/>
                    <a:stretch>
                      <a:fillRect/>
                    </a:stretch>
                  </pic:blipFill>
                  <pic:spPr>
                    <a:xfrm>
                      <a:off x="0" y="0"/>
                      <a:ext cx="3802710" cy="1966130"/>
                    </a:xfrm>
                    <a:prstGeom prst="rect">
                      <a:avLst/>
                    </a:prstGeom>
                  </pic:spPr>
                </pic:pic>
              </a:graphicData>
            </a:graphic>
          </wp:inline>
        </w:drawing>
      </w:r>
    </w:p>
    <w:p w14:paraId="65E5C985" w14:textId="79B72C82" w:rsidR="003C327F" w:rsidRPr="003C327F" w:rsidRDefault="00A32492" w:rsidP="00A32492">
      <w:pPr>
        <w:pStyle w:val="Caption"/>
      </w:pPr>
      <w:bookmarkStart w:id="429" w:name="_Toc158791176"/>
      <w:bookmarkStart w:id="430" w:name="_Toc158991076"/>
      <w:r>
        <w:t xml:space="preserve">Hình </w:t>
      </w:r>
      <w:fldSimple w:instr=" STYLEREF 1 \s ">
        <w:r w:rsidR="0004398F">
          <w:rPr>
            <w:noProof/>
          </w:rPr>
          <w:t>5</w:t>
        </w:r>
      </w:fldSimple>
      <w:r w:rsidR="0004398F">
        <w:noBreakHyphen/>
      </w:r>
      <w:fldSimple w:instr=" SEQ Hình \* ARABIC \s 1 ">
        <w:r w:rsidR="0004398F">
          <w:rPr>
            <w:noProof/>
          </w:rPr>
          <w:t>5</w:t>
        </w:r>
      </w:fldSimple>
      <w:r>
        <w:t xml:space="preserve"> </w:t>
      </w:r>
      <w:r w:rsidR="0090666D">
        <w:t>Ví dụ ả</w:t>
      </w:r>
      <w:r>
        <w:t>nh gốc và kết quả phân đoạn phấn hoa</w:t>
      </w:r>
      <w:bookmarkEnd w:id="429"/>
      <w:bookmarkEnd w:id="430"/>
    </w:p>
    <w:p w14:paraId="48BC5877" w14:textId="77777777" w:rsidR="0090666D" w:rsidRDefault="0090666D" w:rsidP="0090666D">
      <w:pPr>
        <w:keepNext/>
        <w:tabs>
          <w:tab w:val="left" w:pos="5352"/>
        </w:tabs>
        <w:jc w:val="center"/>
      </w:pPr>
      <w:r w:rsidRPr="0090666D">
        <w:rPr>
          <w:noProof/>
          <w:lang w:val="vi-VN" w:eastAsia="vi-VN"/>
        </w:rPr>
        <w:drawing>
          <wp:inline distT="0" distB="0" distL="0" distR="0" wp14:anchorId="69994AEE" wp14:editId="2DDD7277">
            <wp:extent cx="3772227" cy="1966130"/>
            <wp:effectExtent l="0" t="0" r="0" b="0"/>
            <wp:docPr id="57738753" name="Picture 1" descr="A red and whit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8753" name="Picture 1" descr="A red and white circle&#10;&#10;Description automatically generated"/>
                    <pic:cNvPicPr/>
                  </pic:nvPicPr>
                  <pic:blipFill>
                    <a:blip r:embed="rId58"/>
                    <a:stretch>
                      <a:fillRect/>
                    </a:stretch>
                  </pic:blipFill>
                  <pic:spPr>
                    <a:xfrm>
                      <a:off x="0" y="0"/>
                      <a:ext cx="3772227" cy="1966130"/>
                    </a:xfrm>
                    <a:prstGeom prst="rect">
                      <a:avLst/>
                    </a:prstGeom>
                  </pic:spPr>
                </pic:pic>
              </a:graphicData>
            </a:graphic>
          </wp:inline>
        </w:drawing>
      </w:r>
    </w:p>
    <w:p w14:paraId="797275AE" w14:textId="6FFA5983" w:rsidR="00D24F46" w:rsidRDefault="0090666D" w:rsidP="0090666D">
      <w:pPr>
        <w:pStyle w:val="Caption"/>
      </w:pPr>
      <w:bookmarkStart w:id="431" w:name="_Toc158791177"/>
      <w:bookmarkStart w:id="432" w:name="_Toc158991077"/>
      <w:r>
        <w:t xml:space="preserve">Hình </w:t>
      </w:r>
      <w:fldSimple w:instr=" STYLEREF 1 \s ">
        <w:r w:rsidR="0004398F">
          <w:rPr>
            <w:noProof/>
          </w:rPr>
          <w:t>5</w:t>
        </w:r>
      </w:fldSimple>
      <w:r w:rsidR="0004398F">
        <w:noBreakHyphen/>
      </w:r>
      <w:fldSimple w:instr=" SEQ Hình \* ARABIC \s 1 ">
        <w:r w:rsidR="0004398F">
          <w:rPr>
            <w:noProof/>
          </w:rPr>
          <w:t>6</w:t>
        </w:r>
      </w:fldSimple>
      <w:r>
        <w:t xml:space="preserve">  Ví dụ ảnh ground-truth và kết quả YOLOv8</w:t>
      </w:r>
      <w:bookmarkEnd w:id="431"/>
      <w:bookmarkEnd w:id="432"/>
    </w:p>
    <w:p w14:paraId="1E0BC88E" w14:textId="470C4C46" w:rsidR="0090666D" w:rsidRPr="0090666D" w:rsidRDefault="0090666D" w:rsidP="0090666D">
      <w:r>
        <w:t>Dựa trên kết quả thu được, có thể thấy ta hoàn toàn có thể tính toán được các thông số cụ thể của hoa như diện tích, chu vi, đường kính, thuận tiện cho việc thu thập các đặc trưng của phấn hoa.</w:t>
      </w:r>
    </w:p>
    <w:p w14:paraId="06043A1D" w14:textId="12CD3F0D" w:rsidR="0011160C" w:rsidRDefault="00D529CA" w:rsidP="007A6A2B">
      <w:pPr>
        <w:pStyle w:val="Heading3"/>
      </w:pPr>
      <w:bookmarkStart w:id="433" w:name="_Toc158930610"/>
      <w:r>
        <w:t>Phân loại dựa trên các đặc trưng của đường bao</w:t>
      </w:r>
      <w:bookmarkEnd w:id="433"/>
    </w:p>
    <w:p w14:paraId="5A7F1AD0" w14:textId="6AF6ED43" w:rsidR="00121033" w:rsidRPr="00121033" w:rsidRDefault="00121033" w:rsidP="00121033">
      <w:pPr>
        <w:pStyle w:val="Heading4"/>
      </w:pPr>
      <w:r>
        <w:t>Huấn luyện</w:t>
      </w:r>
    </w:p>
    <w:p w14:paraId="57048FA0" w14:textId="2F1664F5" w:rsidR="00FD2AC7" w:rsidRDefault="00FD2AC7" w:rsidP="00FD2AC7">
      <w:r>
        <w:t xml:space="preserve">Trích xuất các </w:t>
      </w:r>
      <w:r w:rsidR="007D1AF4">
        <w:t>thông tin d</w:t>
      </w:r>
      <w:r w:rsidR="00310B24">
        <w:t>ựa trên đường bao:</w:t>
      </w:r>
    </w:p>
    <w:p w14:paraId="19AC90BC" w14:textId="15403E77" w:rsidR="00310B24" w:rsidRDefault="00310B24" w:rsidP="00310B24">
      <w:r>
        <w:t>•</w:t>
      </w:r>
      <w:r>
        <w:tab/>
        <w:t>Diện tích: tổng số điểm ảnh trong vùng phân đoạn của hạt phấn.</w:t>
      </w:r>
    </w:p>
    <w:p w14:paraId="239266CB" w14:textId="2CEDC034" w:rsidR="00310B24" w:rsidRPr="00310B24" w:rsidRDefault="08550950" w:rsidP="0093486E">
      <w:pPr>
        <w:pStyle w:val="cngthc"/>
      </w:pPr>
      <w:r>
        <w:t xml:space="preserve">Area = </w:t>
      </w:r>
      <m:oMath>
        <m:nary>
          <m:naryPr>
            <m:chr m:val="∑"/>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nary>
              <m:naryPr>
                <m:chr m:val="∑"/>
                <m:ctrlPr>
                  <w:rPr>
                    <w:rFonts w:ascii="Cambria Math" w:hAnsi="Cambria Math"/>
                  </w:rPr>
                </m:ctrlPr>
              </m:naryPr>
              <m:sub>
                <m:r>
                  <w:rPr>
                    <w:rFonts w:ascii="Cambria Math" w:hAnsi="Cambria Math"/>
                  </w:rPr>
                  <m:t>m</m:t>
                </m:r>
                <m:r>
                  <m:rPr>
                    <m:sty m:val="p"/>
                  </m:rPr>
                  <w:rPr>
                    <w:rFonts w:ascii="Cambria Math" w:hAnsi="Cambria Math"/>
                  </w:rPr>
                  <m:t>=1</m:t>
                </m:r>
              </m:sub>
              <m:sup>
                <m:r>
                  <w:rPr>
                    <w:rFonts w:ascii="Cambria Math" w:hAnsi="Cambria Math"/>
                  </w:rPr>
                  <m:t>M</m:t>
                </m:r>
              </m:sup>
              <m:e>
                <m:r>
                  <w:rPr>
                    <w:rFonts w:ascii="Cambria Math" w:hAnsi="Cambria Math"/>
                  </w:rPr>
                  <m:t>B</m:t>
                </m:r>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e>
            </m:nary>
          </m:e>
        </m:nary>
      </m:oMath>
    </w:p>
    <w:p w14:paraId="0C393C10" w14:textId="4996B7BE" w:rsidR="00310B24" w:rsidRPr="007A6EC1" w:rsidRDefault="00310B24" w:rsidP="00310B24">
      <w:pPr>
        <w:rPr>
          <w:lang w:val="sv-SE"/>
        </w:rPr>
      </w:pPr>
      <w:r w:rsidRPr="007A6EC1">
        <w:rPr>
          <w:lang w:val="sv-SE"/>
        </w:rPr>
        <w:t>•</w:t>
      </w:r>
      <w:r w:rsidRPr="007A6EC1">
        <w:rPr>
          <w:lang w:val="sv-SE"/>
        </w:rPr>
        <w:tab/>
        <w:t>Chu vi: số điểm ảnh biên của hạt phấn.</w:t>
      </w:r>
    </w:p>
    <w:p w14:paraId="67B3E3D6" w14:textId="31CDBE9A" w:rsidR="00310B24" w:rsidRDefault="0093486E" w:rsidP="00A55E16">
      <w:pPr>
        <w:pStyle w:val="cngthc"/>
      </w:pPr>
      <w:r>
        <w:t xml:space="preserve">Perimeter = </w:t>
      </w:r>
      <m:oMath>
        <m:nary>
          <m:naryPr>
            <m:chr m:val="∑"/>
            <m:ctrlPr>
              <w:rPr>
                <w:rFonts w:ascii="Cambria Math" w:hAnsi="Cambria Math"/>
              </w:rPr>
            </m:ctrlPr>
          </m:naryPr>
          <m:sub>
            <m:r>
              <w:rPr>
                <w:rFonts w:ascii="Cambria Math" w:hAnsi="Cambria Math"/>
              </w:rPr>
              <m:t>n=1</m:t>
            </m:r>
          </m:sub>
          <m:sup>
            <m:r>
              <w:rPr>
                <w:rFonts w:ascii="Cambria Math" w:hAnsi="Cambria Math"/>
              </w:rPr>
              <m:t>N</m:t>
            </m:r>
          </m:sup>
          <m:e>
            <m:nary>
              <m:naryPr>
                <m:chr m:val="∑"/>
                <m:ctrlPr>
                  <w:rPr>
                    <w:rFonts w:ascii="Cambria Math" w:hAnsi="Cambria Math"/>
                  </w:rPr>
                </m:ctrlPr>
              </m:naryPr>
              <m:sub>
                <m:r>
                  <w:rPr>
                    <w:rFonts w:ascii="Cambria Math" w:hAnsi="Cambria Math"/>
                  </w:rPr>
                  <m:t>m=1</m:t>
                </m:r>
              </m:sub>
              <m:sup>
                <m:r>
                  <w:rPr>
                    <w:rFonts w:ascii="Cambria Math" w:hAnsi="Cambria Math"/>
                  </w:rPr>
                  <m:t>M</m:t>
                </m:r>
              </m:sup>
              <m:e>
                <m:r>
                  <w:rPr>
                    <w:rFonts w:ascii="Cambria Math" w:hAnsi="Cambria Math"/>
                  </w:rPr>
                  <m:t>P</m:t>
                </m:r>
                <m:d>
                  <m:dPr>
                    <m:ctrlPr>
                      <w:rPr>
                        <w:rFonts w:ascii="Cambria Math" w:hAnsi="Cambria Math"/>
                      </w:rPr>
                    </m:ctrlPr>
                  </m:dPr>
                  <m:e>
                    <m:r>
                      <w:rPr>
                        <w:rFonts w:ascii="Cambria Math" w:hAnsi="Cambria Math"/>
                      </w:rPr>
                      <m:t>n, m</m:t>
                    </m:r>
                  </m:e>
                </m:d>
              </m:e>
            </m:nary>
          </m:e>
        </m:nary>
      </m:oMath>
    </w:p>
    <w:p w14:paraId="2151F26A" w14:textId="3153006B" w:rsidR="0010455A" w:rsidRPr="007A6EC1" w:rsidRDefault="00310B24" w:rsidP="00BE49D3">
      <w:pPr>
        <w:rPr>
          <w:lang w:val="sv-SE"/>
        </w:rPr>
      </w:pPr>
      <w:r w:rsidRPr="007A6EC1">
        <w:rPr>
          <w:lang w:val="sv-SE"/>
        </w:rPr>
        <w:lastRenderedPageBreak/>
        <w:t>•</w:t>
      </w:r>
      <w:r w:rsidRPr="007A6EC1">
        <w:rPr>
          <w:lang w:val="sv-SE"/>
        </w:rPr>
        <w:tab/>
        <w:t>Hình dạng độ tròn của hạt phấn, được tính bằng tỷ lệ diện tích trên bình phương chu vi.</w:t>
      </w:r>
    </w:p>
    <w:p w14:paraId="0B198B8B" w14:textId="43A7A543" w:rsidR="00310B24" w:rsidRDefault="00930406" w:rsidP="00310B24">
      <w:pPr>
        <w:pStyle w:val="cngthc"/>
      </w:pPr>
      <w:r w:rsidRPr="00930406">
        <w:rPr>
          <w:noProof/>
          <w:lang w:val="vi-VN" w:eastAsia="vi-VN"/>
        </w:rPr>
        <w:drawing>
          <wp:inline distT="0" distB="0" distL="0" distR="0" wp14:anchorId="117BDE9F" wp14:editId="0F26F1E0">
            <wp:extent cx="3343701" cy="571500"/>
            <wp:effectExtent l="0" t="0" r="9525" b="0"/>
            <wp:docPr id="182461987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19871" name="Picture 1" descr="A black text on a white background&#10;&#10;Description automatically generated"/>
                    <pic:cNvPicPr/>
                  </pic:nvPicPr>
                  <pic:blipFill>
                    <a:blip r:embed="rId25"/>
                    <a:stretch>
                      <a:fillRect/>
                    </a:stretch>
                  </pic:blipFill>
                  <pic:spPr>
                    <a:xfrm>
                      <a:off x="0" y="0"/>
                      <a:ext cx="3345141" cy="571746"/>
                    </a:xfrm>
                    <a:prstGeom prst="rect">
                      <a:avLst/>
                    </a:prstGeom>
                  </pic:spPr>
                </pic:pic>
              </a:graphicData>
            </a:graphic>
          </wp:inline>
        </w:drawing>
      </w:r>
    </w:p>
    <w:p w14:paraId="4ED61367" w14:textId="77777777" w:rsidR="00310B24" w:rsidRPr="007A6EC1" w:rsidRDefault="00310B24" w:rsidP="00310B24">
      <w:pPr>
        <w:rPr>
          <w:lang w:val="sv-SE"/>
        </w:rPr>
      </w:pPr>
      <w:r w:rsidRPr="007A6EC1">
        <w:rPr>
          <w:lang w:val="sv-SE"/>
        </w:rPr>
        <w:t>•</w:t>
      </w:r>
      <w:r w:rsidRPr="007A6EC1">
        <w:rPr>
          <w:lang w:val="sv-SE"/>
        </w:rPr>
        <w:tab/>
        <w:t>Độ lệch tâm đo độ méo mó, kéo dài của hạt phấn dựa trên tỷ lệ khoảng cách từ tâm đến các điểm xa nhất và gần nhất.</w:t>
      </w:r>
    </w:p>
    <w:p w14:paraId="37A35446" w14:textId="657B7B5E" w:rsidR="00310B24" w:rsidRDefault="00722C68" w:rsidP="00310B24">
      <w:pPr>
        <w:pStyle w:val="cngthc"/>
      </w:pPr>
      <w:r>
        <w:t xml:space="preserve">Eccentricity1= </w:t>
      </w:r>
      <m:oMath>
        <m:f>
          <m:fPr>
            <m:ctrlPr>
              <w:rPr>
                <w:rFonts w:ascii="Cambria Math" w:hAnsi="Cambria Math" w:cs="Times New Roman"/>
                <w:iCs/>
              </w:rPr>
            </m:ctrlPr>
          </m:fPr>
          <m:num>
            <m:r>
              <m:rPr>
                <m:sty m:val="p"/>
              </m:rPr>
              <w:rPr>
                <w:rFonts w:ascii="Cambria Math" w:hAnsi="Cambria Math" w:cs="Times New Roman"/>
              </w:rPr>
              <m:t>Out</m:t>
            </m:r>
            <m:r>
              <m:rPr>
                <m:sty m:val="p"/>
              </m:rPr>
              <w:rPr>
                <w:rFonts w:ascii="Cambria Math" w:hAnsi="Cambria Math"/>
              </w:rPr>
              <m:t>n</m:t>
            </m:r>
            <m:r>
              <m:rPr>
                <m:sty m:val="p"/>
              </m:rPr>
              <w:rPr>
                <w:rFonts w:ascii="Cambria Math" w:hAnsi="Cambria Math" w:cs="Times New Roman"/>
              </w:rPr>
              <m:t xml:space="preserve">erradius </m:t>
            </m:r>
          </m:num>
          <m:den>
            <m:r>
              <m:rPr>
                <m:sty m:val="p"/>
              </m:rPr>
              <w:rPr>
                <w:rFonts w:ascii="Cambria Math" w:hAnsi="Cambria Math" w:cs="Times New Roman"/>
              </w:rPr>
              <m:t xml:space="preserve">Innerradius </m:t>
            </m:r>
          </m:den>
        </m:f>
      </m:oMath>
    </w:p>
    <w:p w14:paraId="571705D7" w14:textId="6B9274A8" w:rsidR="00310B24" w:rsidRPr="007A6EC1" w:rsidRDefault="00310B24" w:rsidP="00E7131A">
      <w:pPr>
        <w:rPr>
          <w:lang w:val="sv-SE"/>
        </w:rPr>
      </w:pPr>
      <w:r w:rsidRPr="007A6EC1">
        <w:rPr>
          <w:lang w:val="sv-SE"/>
        </w:rPr>
        <w:t>•</w:t>
      </w:r>
      <w:r w:rsidRPr="007A6EC1">
        <w:rPr>
          <w:lang w:val="sv-SE"/>
        </w:rPr>
        <w:tab/>
        <w:t>Độ đầy:tỷ lệ diện tích hạt phấn so với hình chữ nhật bao quanh nó.</w:t>
      </w:r>
    </w:p>
    <w:p w14:paraId="4806F1DD" w14:textId="77777777" w:rsidR="00310B24" w:rsidRPr="007A6EC1" w:rsidRDefault="00310B24" w:rsidP="00310B24">
      <w:pPr>
        <w:rPr>
          <w:lang w:val="sv-SE"/>
        </w:rPr>
      </w:pPr>
      <w:r w:rsidRPr="007A6EC1">
        <w:rPr>
          <w:lang w:val="sv-SE"/>
        </w:rPr>
        <w:t>Các đặc trưng này được tính trên cả vùng phân đoạn toàn bộ lẫn riêng vùng biên và vùng trong của hạt phấn. Chúng mô tả các đặc điểm hình dạng, kích thước cơ bản của hạt phấn.</w:t>
      </w:r>
    </w:p>
    <w:p w14:paraId="7386E92E" w14:textId="21395CF2" w:rsidR="00310B24" w:rsidRPr="007A6EC1" w:rsidRDefault="00310B24" w:rsidP="00FD2AC7">
      <w:pPr>
        <w:rPr>
          <w:lang w:val="sv-SE"/>
        </w:rPr>
      </w:pPr>
      <w:r w:rsidRPr="007A6EC1">
        <w:rPr>
          <w:lang w:val="sv-SE"/>
        </w:rPr>
        <w:t>Ngoài ra trích xuất thêm 7 đặc trưng dựa trên Hu-moment</w:t>
      </w:r>
      <w:r w:rsidR="00D04B2D" w:rsidRPr="007A6EC1">
        <w:rPr>
          <w:lang w:val="sv-SE"/>
        </w:rPr>
        <w:t>:</w:t>
      </w:r>
    </w:p>
    <w:p w14:paraId="07A3E504" w14:textId="02F0F1EA" w:rsidR="00C13A1E" w:rsidRPr="007A6EC1" w:rsidRDefault="00C13A1E" w:rsidP="00C13A1E">
      <w:pPr>
        <w:rPr>
          <w:lang w:val="sv-SE"/>
        </w:rPr>
      </w:pPr>
      <w:r w:rsidRPr="007A6EC1">
        <w:rPr>
          <w:lang w:val="sv-SE"/>
        </w:rPr>
        <w:t>Quá trình tính toán các giá trị mô-men Hu làm đặc trưng</w:t>
      </w:r>
      <w:r w:rsidR="00942B20" w:rsidRPr="007A6EC1">
        <w:rPr>
          <w:lang w:val="sv-SE"/>
        </w:rPr>
        <w:t xml:space="preserve"> </w:t>
      </w:r>
      <w:r w:rsidRPr="007A6EC1">
        <w:rPr>
          <w:lang w:val="sv-SE"/>
        </w:rPr>
        <w:t>hình dạng được tóm tắt trong 4 bước sau đây:</w:t>
      </w:r>
      <w:sdt>
        <w:sdtPr>
          <w:id w:val="1373735449"/>
          <w:citation/>
        </w:sdtPr>
        <w:sdtContent>
          <w:r w:rsidR="00BE49D3">
            <w:fldChar w:fldCharType="begin"/>
          </w:r>
          <w:r w:rsidR="00BE49D3" w:rsidRPr="007A6EC1">
            <w:rPr>
              <w:lang w:val="sv-SE"/>
            </w:rPr>
            <w:instrText xml:space="preserve"> CITATION Hoà17 \l 1033 </w:instrText>
          </w:r>
          <w:r w:rsidR="00BE49D3">
            <w:fldChar w:fldCharType="separate"/>
          </w:r>
          <w:r w:rsidR="00BE49D3" w:rsidRPr="007A6EC1">
            <w:rPr>
              <w:noProof/>
              <w:lang w:val="sv-SE"/>
            </w:rPr>
            <w:t xml:space="preserve"> [2]</w:t>
          </w:r>
          <w:r w:rsidR="00BE49D3">
            <w:fldChar w:fldCharType="end"/>
          </w:r>
        </w:sdtContent>
      </w:sdt>
    </w:p>
    <w:p w14:paraId="359577A3" w14:textId="77777777" w:rsidR="00C13A1E" w:rsidRDefault="00C13A1E" w:rsidP="00C13A1E">
      <w:r>
        <w:t>• Bước 1: Tính các mô-men 2 chiều:</w:t>
      </w:r>
    </w:p>
    <w:p w14:paraId="085F2EE7" w14:textId="554E2E8A" w:rsidR="00C13A1E" w:rsidRDefault="009E1F6D" w:rsidP="009E1F6D">
      <w:pPr>
        <w:jc w:val="center"/>
      </w:pPr>
      <w:r w:rsidRPr="009E1F6D">
        <w:rPr>
          <w:noProof/>
          <w:lang w:val="vi-VN" w:eastAsia="vi-VN"/>
        </w:rPr>
        <w:drawing>
          <wp:inline distT="0" distB="0" distL="0" distR="0" wp14:anchorId="335C3F9F" wp14:editId="702EDDFF">
            <wp:extent cx="2949196" cy="434378"/>
            <wp:effectExtent l="0" t="0" r="3810" b="3810"/>
            <wp:docPr id="191559707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597071" name="Picture 1" descr="A black text on a white background&#10;&#10;Description automatically generated"/>
                    <pic:cNvPicPr/>
                  </pic:nvPicPr>
                  <pic:blipFill>
                    <a:blip r:embed="rId35"/>
                    <a:stretch>
                      <a:fillRect/>
                    </a:stretch>
                  </pic:blipFill>
                  <pic:spPr>
                    <a:xfrm>
                      <a:off x="0" y="0"/>
                      <a:ext cx="2949196" cy="434378"/>
                    </a:xfrm>
                    <a:prstGeom prst="rect">
                      <a:avLst/>
                    </a:prstGeom>
                  </pic:spPr>
                </pic:pic>
              </a:graphicData>
            </a:graphic>
          </wp:inline>
        </w:drawing>
      </w:r>
    </w:p>
    <w:p w14:paraId="5D043501" w14:textId="29412B5B" w:rsidR="00C13A1E" w:rsidRDefault="00C13A1E" w:rsidP="00C13A1E">
      <w:r>
        <w:t>ở đây: (</w:t>
      </w:r>
      <w:proofErr w:type="spellStart"/>
      <w:r>
        <w:t>x,y</w:t>
      </w:r>
      <w:proofErr w:type="spellEnd"/>
      <w:r>
        <w:t xml:space="preserve">) là </w:t>
      </w:r>
      <w:proofErr w:type="spellStart"/>
      <w:r>
        <w:t>tọa</w:t>
      </w:r>
      <w:proofErr w:type="spellEnd"/>
      <w:r>
        <w:t xml:space="preserve"> độ điểm ảnh, ρ(</w:t>
      </w:r>
      <w:proofErr w:type="spellStart"/>
      <w:r>
        <w:t>x,y</w:t>
      </w:r>
      <w:proofErr w:type="spellEnd"/>
      <w:r>
        <w:t xml:space="preserve">) là hàm ảnh nhị </w:t>
      </w:r>
      <w:proofErr w:type="spellStart"/>
      <w:r>
        <w:t>phân,là</w:t>
      </w:r>
      <w:proofErr w:type="spellEnd"/>
      <w:r>
        <w:t xml:space="preserve"> 1 hoặc là 0 tùy theo điểm ảnh (</w:t>
      </w:r>
      <w:proofErr w:type="spellStart"/>
      <w:r>
        <w:t>x,y</w:t>
      </w:r>
      <w:proofErr w:type="spellEnd"/>
      <w:r>
        <w:t>) thuộc vùng đối tượng hoặc vùng nền tương ứng.</w:t>
      </w:r>
    </w:p>
    <w:p w14:paraId="6D695D6E" w14:textId="41499E0B" w:rsidR="00C13A1E" w:rsidRDefault="00C13A1E" w:rsidP="00C13A1E">
      <w:r>
        <w:t>• Bước 2: Tính các mô-men trung tâm nhằm làm cho các mô-men 2 chiều ở (1) trở nên bất biến đối với sự dịch chuyển của ảnh nhị phân trong khung hình</w:t>
      </w:r>
    </w:p>
    <w:p w14:paraId="26925A82" w14:textId="6CBF61CC" w:rsidR="009E1F6D" w:rsidRDefault="009E1F6D" w:rsidP="009E1F6D">
      <w:pPr>
        <w:jc w:val="center"/>
      </w:pPr>
      <w:r w:rsidRPr="009E1F6D">
        <w:rPr>
          <w:noProof/>
          <w:lang w:val="vi-VN" w:eastAsia="vi-VN"/>
        </w:rPr>
        <w:drawing>
          <wp:inline distT="0" distB="0" distL="0" distR="0" wp14:anchorId="0517B28B" wp14:editId="2458E458">
            <wp:extent cx="3208298" cy="472481"/>
            <wp:effectExtent l="0" t="0" r="0" b="3810"/>
            <wp:docPr id="1451912373" name="Picture 1" descr="A black and white math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12373" name="Picture 1" descr="A black and white math equation&#10;&#10;Description automatically generated with medium confidence"/>
                    <pic:cNvPicPr/>
                  </pic:nvPicPr>
                  <pic:blipFill>
                    <a:blip r:embed="rId36"/>
                    <a:stretch>
                      <a:fillRect/>
                    </a:stretch>
                  </pic:blipFill>
                  <pic:spPr>
                    <a:xfrm>
                      <a:off x="0" y="0"/>
                      <a:ext cx="3208298" cy="472481"/>
                    </a:xfrm>
                    <a:prstGeom prst="rect">
                      <a:avLst/>
                    </a:prstGeom>
                  </pic:spPr>
                </pic:pic>
              </a:graphicData>
            </a:graphic>
          </wp:inline>
        </w:drawing>
      </w:r>
    </w:p>
    <w:p w14:paraId="6FFE43E5" w14:textId="66AA7563" w:rsidR="00C13A1E" w:rsidRDefault="00C13A1E" w:rsidP="00C13A1E">
      <w:r>
        <w:t xml:space="preserve">• Bước 3: Chuẩn hóa các mô-men trung tâm ở (2) </w:t>
      </w:r>
      <w:proofErr w:type="spellStart"/>
      <w:r>
        <w:t>đểchúng</w:t>
      </w:r>
      <w:proofErr w:type="spellEnd"/>
      <w:r>
        <w:t xml:space="preserve"> bất biến đối với sự co giãn của ảnh nhị phân:</w:t>
      </w:r>
    </w:p>
    <w:p w14:paraId="50681520" w14:textId="5275AE50" w:rsidR="008511D5" w:rsidRDefault="00DA2486" w:rsidP="00DA2486">
      <w:pPr>
        <w:jc w:val="center"/>
      </w:pPr>
      <w:r w:rsidRPr="00DA2486">
        <w:rPr>
          <w:noProof/>
          <w:lang w:val="vi-VN" w:eastAsia="vi-VN"/>
        </w:rPr>
        <w:drawing>
          <wp:inline distT="0" distB="0" distL="0" distR="0" wp14:anchorId="07AD0F74" wp14:editId="152A9B02">
            <wp:extent cx="3048264" cy="457240"/>
            <wp:effectExtent l="0" t="0" r="0" b="0"/>
            <wp:docPr id="1917259196" name="Picture 1"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59196" name="Picture 1" descr="A white background with black and white clouds&#10;&#10;Description automatically generated"/>
                    <pic:cNvPicPr/>
                  </pic:nvPicPr>
                  <pic:blipFill>
                    <a:blip r:embed="rId37"/>
                    <a:stretch>
                      <a:fillRect/>
                    </a:stretch>
                  </pic:blipFill>
                  <pic:spPr>
                    <a:xfrm>
                      <a:off x="0" y="0"/>
                      <a:ext cx="3048264" cy="457240"/>
                    </a:xfrm>
                    <a:prstGeom prst="rect">
                      <a:avLst/>
                    </a:prstGeom>
                  </pic:spPr>
                </pic:pic>
              </a:graphicData>
            </a:graphic>
          </wp:inline>
        </w:drawing>
      </w:r>
    </w:p>
    <w:p w14:paraId="6FC47BD6" w14:textId="0D5DF4BC" w:rsidR="00C13A1E" w:rsidRDefault="00C13A1E" w:rsidP="00C13A1E">
      <w:r>
        <w:t>• Bước 4: Tính 7 mô-men H</w:t>
      </w:r>
      <w:sdt>
        <w:sdtPr>
          <w:id w:val="1194966147"/>
          <w:citation/>
        </w:sdtPr>
        <w:sdtContent>
          <w:r w:rsidR="00B42078">
            <w:fldChar w:fldCharType="begin"/>
          </w:r>
          <w:r w:rsidR="00B42078">
            <w:instrText xml:space="preserve"> CITATION Hoà17 \l 1033 </w:instrText>
          </w:r>
          <w:r w:rsidR="00B42078">
            <w:fldChar w:fldCharType="separate"/>
          </w:r>
          <w:r w:rsidR="002A1416">
            <w:rPr>
              <w:noProof/>
            </w:rPr>
            <w:t xml:space="preserve"> </w:t>
          </w:r>
          <w:r w:rsidR="002A1416" w:rsidRPr="002A1416">
            <w:rPr>
              <w:noProof/>
            </w:rPr>
            <w:t>[3]</w:t>
          </w:r>
          <w:r w:rsidR="00B42078">
            <w:fldChar w:fldCharType="end"/>
          </w:r>
        </w:sdtContent>
      </w:sdt>
      <w:r>
        <w:t>u dựa vào các mô-</w:t>
      </w:r>
      <w:proofErr w:type="spellStart"/>
      <w:r>
        <w:t>mentrung</w:t>
      </w:r>
      <w:proofErr w:type="spellEnd"/>
      <w:r>
        <w:t xml:space="preserve"> tâm chuẩn hóa ở (3) theo công thức (4) sau:</w:t>
      </w:r>
    </w:p>
    <w:p w14:paraId="17A16DAF" w14:textId="336025B3" w:rsidR="00DA2486" w:rsidRDefault="00DA2486" w:rsidP="00DA2486">
      <w:pPr>
        <w:jc w:val="center"/>
      </w:pPr>
      <w:r w:rsidRPr="00DA2486">
        <w:rPr>
          <w:noProof/>
          <w:lang w:val="vi-VN" w:eastAsia="vi-VN"/>
        </w:rPr>
        <w:lastRenderedPageBreak/>
        <w:drawing>
          <wp:inline distT="0" distB="0" distL="0" distR="0" wp14:anchorId="0A931AA6" wp14:editId="0F132F7B">
            <wp:extent cx="4351020" cy="2526066"/>
            <wp:effectExtent l="0" t="0" r="0" b="7620"/>
            <wp:docPr id="1887863997"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63997" name="Picture 1" descr="A math equations on a white background&#10;&#10;Description automatically generated"/>
                    <pic:cNvPicPr/>
                  </pic:nvPicPr>
                  <pic:blipFill>
                    <a:blip r:embed="rId38"/>
                    <a:stretch>
                      <a:fillRect/>
                    </a:stretch>
                  </pic:blipFill>
                  <pic:spPr>
                    <a:xfrm>
                      <a:off x="0" y="0"/>
                      <a:ext cx="4355702" cy="2528784"/>
                    </a:xfrm>
                    <a:prstGeom prst="rect">
                      <a:avLst/>
                    </a:prstGeom>
                  </pic:spPr>
                </pic:pic>
              </a:graphicData>
            </a:graphic>
          </wp:inline>
        </w:drawing>
      </w:r>
    </w:p>
    <w:p w14:paraId="159D72FD" w14:textId="1E64D6F3" w:rsidR="00C13A1E" w:rsidRDefault="003104AA" w:rsidP="00C13A1E">
      <w:r>
        <w:t xml:space="preserve">Sau khi tính toán, nhận thấy có nhiều giá trị rất nhỏ </w:t>
      </w:r>
      <w:r w:rsidR="00942B20">
        <w:t xml:space="preserve">ta thực hiện lấy </w:t>
      </w:r>
      <w:proofErr w:type="spellStart"/>
      <w:r w:rsidR="00942B20">
        <w:t>logarit</w:t>
      </w:r>
      <w:proofErr w:type="spellEnd"/>
      <w:r w:rsidR="004C663F">
        <w:t xml:space="preserve"> các giá trị Hu-moment</w:t>
      </w:r>
      <w:r w:rsidR="003F3860">
        <w:t>.</w:t>
      </w:r>
    </w:p>
    <w:tbl>
      <w:tblPr>
        <w:tblStyle w:val="TableGrid"/>
        <w:tblW w:w="0" w:type="auto"/>
        <w:tblLook w:val="04A0" w:firstRow="1" w:lastRow="0" w:firstColumn="1" w:lastColumn="0" w:noHBand="0" w:noVBand="1"/>
      </w:tblPr>
      <w:tblGrid>
        <w:gridCol w:w="4247"/>
        <w:gridCol w:w="4247"/>
      </w:tblGrid>
      <w:tr w:rsidR="0059743F" w:rsidRPr="007A6EC1" w14:paraId="76F3A958" w14:textId="77777777" w:rsidTr="0059743F">
        <w:tc>
          <w:tcPr>
            <w:tcW w:w="4247" w:type="dxa"/>
          </w:tcPr>
          <w:p w14:paraId="074BD065" w14:textId="06E1E8B5" w:rsidR="0059743F" w:rsidRPr="004735BF" w:rsidRDefault="00CF12BF" w:rsidP="00A50D8F">
            <w:pPr>
              <w:jc w:val="center"/>
            </w:pPr>
            <w:r w:rsidRPr="004735BF">
              <w:t>Hu-moment</w:t>
            </w:r>
          </w:p>
        </w:tc>
        <w:tc>
          <w:tcPr>
            <w:tcW w:w="4247" w:type="dxa"/>
          </w:tcPr>
          <w:p w14:paraId="0286583C" w14:textId="55F4B252" w:rsidR="0059743F" w:rsidRPr="007A6EC1" w:rsidRDefault="00CF12BF" w:rsidP="00A50D8F">
            <w:pPr>
              <w:jc w:val="center"/>
              <w:rPr>
                <w:lang w:val="fr-FR"/>
              </w:rPr>
            </w:pPr>
            <w:r w:rsidRPr="007A6EC1">
              <w:rPr>
                <w:lang w:val="fr-FR"/>
              </w:rPr>
              <w:t xml:space="preserve">Giá trị Hu-moment sau khi lấy </w:t>
            </w:r>
            <w:proofErr w:type="spellStart"/>
            <w:r w:rsidRPr="007A6EC1">
              <w:rPr>
                <w:lang w:val="fr-FR"/>
              </w:rPr>
              <w:t>logarit</w:t>
            </w:r>
            <w:proofErr w:type="spellEnd"/>
          </w:p>
        </w:tc>
      </w:tr>
      <w:tr w:rsidR="0059743F" w14:paraId="589F028A" w14:textId="77777777" w:rsidTr="008006C4">
        <w:trPr>
          <w:trHeight w:val="517"/>
        </w:trPr>
        <w:tc>
          <w:tcPr>
            <w:tcW w:w="4247" w:type="dxa"/>
          </w:tcPr>
          <w:p w14:paraId="7CB493F9" w14:textId="2FFEDE81" w:rsidR="0059743F" w:rsidRPr="004735BF" w:rsidRDefault="008006C4" w:rsidP="008006C4">
            <w:pPr>
              <w:jc w:val="center"/>
            </w:pPr>
            <w:r>
              <w:t>0.160328</w:t>
            </w:r>
          </w:p>
        </w:tc>
        <w:tc>
          <w:tcPr>
            <w:tcW w:w="4247" w:type="dxa"/>
          </w:tcPr>
          <w:p w14:paraId="369DA3BB" w14:textId="35A97E6D" w:rsidR="0059743F" w:rsidRPr="004735BF" w:rsidRDefault="008006C4" w:rsidP="008006C4">
            <w:pPr>
              <w:jc w:val="center"/>
            </w:pPr>
            <w:r>
              <w:t>0.79499</w:t>
            </w:r>
          </w:p>
        </w:tc>
      </w:tr>
      <w:tr w:rsidR="0059743F" w14:paraId="6DC8C6B8" w14:textId="77777777" w:rsidTr="0059743F">
        <w:tc>
          <w:tcPr>
            <w:tcW w:w="4247" w:type="dxa"/>
          </w:tcPr>
          <w:p w14:paraId="67315E84" w14:textId="4B8A8782" w:rsidR="0059743F" w:rsidRPr="004735BF" w:rsidRDefault="008006C4" w:rsidP="008006C4">
            <w:pPr>
              <w:jc w:val="center"/>
            </w:pPr>
            <w:r>
              <w:t>0.000125</w:t>
            </w:r>
          </w:p>
        </w:tc>
        <w:tc>
          <w:tcPr>
            <w:tcW w:w="4247" w:type="dxa"/>
          </w:tcPr>
          <w:p w14:paraId="6C03EDDA" w14:textId="6419EC02" w:rsidR="0059743F" w:rsidRPr="004735BF" w:rsidRDefault="008006C4" w:rsidP="008006C4">
            <w:pPr>
              <w:jc w:val="center"/>
            </w:pPr>
            <w:r>
              <w:t>3.904386</w:t>
            </w:r>
          </w:p>
        </w:tc>
      </w:tr>
      <w:tr w:rsidR="0059743F" w14:paraId="3F682B88" w14:textId="77777777" w:rsidTr="0059743F">
        <w:tc>
          <w:tcPr>
            <w:tcW w:w="4247" w:type="dxa"/>
          </w:tcPr>
          <w:p w14:paraId="4A7C6ADE" w14:textId="3672D7AD" w:rsidR="0059743F" w:rsidRPr="004735BF" w:rsidRDefault="00BF720A" w:rsidP="008006C4">
            <w:pPr>
              <w:jc w:val="center"/>
            </w:pPr>
            <w:r w:rsidRPr="004735BF">
              <w:t>2</w:t>
            </w:r>
            <w:r w:rsidR="008006C4">
              <w:t>.08E-05</w:t>
            </w:r>
          </w:p>
        </w:tc>
        <w:tc>
          <w:tcPr>
            <w:tcW w:w="4247" w:type="dxa"/>
          </w:tcPr>
          <w:p w14:paraId="221CA164" w14:textId="3CD84AA5" w:rsidR="0059743F" w:rsidRPr="004735BF" w:rsidRDefault="008006C4" w:rsidP="008006C4">
            <w:pPr>
              <w:jc w:val="center"/>
            </w:pPr>
            <w:r>
              <w:t>4.681598</w:t>
            </w:r>
          </w:p>
        </w:tc>
      </w:tr>
      <w:tr w:rsidR="0059743F" w14:paraId="53EFB82D" w14:textId="77777777" w:rsidTr="0059743F">
        <w:tc>
          <w:tcPr>
            <w:tcW w:w="4247" w:type="dxa"/>
          </w:tcPr>
          <w:p w14:paraId="1A5ACEB5" w14:textId="1300E79F" w:rsidR="0059743F" w:rsidRPr="004735BF" w:rsidRDefault="008006C4" w:rsidP="008006C4">
            <w:pPr>
              <w:jc w:val="center"/>
            </w:pPr>
            <w:r>
              <w:t>4.6E-08</w:t>
            </w:r>
          </w:p>
        </w:tc>
        <w:tc>
          <w:tcPr>
            <w:tcW w:w="4247" w:type="dxa"/>
          </w:tcPr>
          <w:p w14:paraId="28B8C87A" w14:textId="234A6D2C" w:rsidR="0059743F" w:rsidRPr="004735BF" w:rsidRDefault="008006C4" w:rsidP="008006C4">
            <w:pPr>
              <w:jc w:val="center"/>
            </w:pPr>
            <w:r>
              <w:t>7.337608</w:t>
            </w:r>
          </w:p>
        </w:tc>
      </w:tr>
      <w:tr w:rsidR="0059743F" w14:paraId="440C05BD" w14:textId="77777777" w:rsidTr="0059743F">
        <w:tc>
          <w:tcPr>
            <w:tcW w:w="4247" w:type="dxa"/>
          </w:tcPr>
          <w:p w14:paraId="2E79779B" w14:textId="77287EF5" w:rsidR="0059743F" w:rsidRPr="004735BF" w:rsidRDefault="008006C4" w:rsidP="008006C4">
            <w:pPr>
              <w:jc w:val="center"/>
            </w:pPr>
            <w:r>
              <w:t>-3.5E-14</w:t>
            </w:r>
          </w:p>
        </w:tc>
        <w:tc>
          <w:tcPr>
            <w:tcW w:w="4247" w:type="dxa"/>
          </w:tcPr>
          <w:p w14:paraId="04EE464F" w14:textId="4E989F60" w:rsidR="0059743F" w:rsidRPr="004735BF" w:rsidRDefault="008006C4" w:rsidP="008006C4">
            <w:pPr>
              <w:jc w:val="center"/>
            </w:pPr>
            <w:r>
              <w:t>-13.4602</w:t>
            </w:r>
          </w:p>
        </w:tc>
      </w:tr>
      <w:tr w:rsidR="0059743F" w14:paraId="0257F12F" w14:textId="77777777" w:rsidTr="0059743F">
        <w:tc>
          <w:tcPr>
            <w:tcW w:w="4247" w:type="dxa"/>
          </w:tcPr>
          <w:p w14:paraId="1C44F09D" w14:textId="3637BE9D" w:rsidR="00B10402" w:rsidRPr="004735BF" w:rsidRDefault="00925FB8" w:rsidP="008006C4">
            <w:pPr>
              <w:jc w:val="center"/>
            </w:pPr>
            <w:r w:rsidRPr="004735BF">
              <w:t>-4.8E-10</w:t>
            </w:r>
            <w:r w:rsidR="00B10402">
              <w:t xml:space="preserve"> </w:t>
            </w:r>
          </w:p>
        </w:tc>
        <w:tc>
          <w:tcPr>
            <w:tcW w:w="4247" w:type="dxa"/>
          </w:tcPr>
          <w:p w14:paraId="1BCF7F6B" w14:textId="3C99A290" w:rsidR="0059743F" w:rsidRPr="004735BF" w:rsidRDefault="00CC1CC7" w:rsidP="00B10402">
            <w:pPr>
              <w:jc w:val="center"/>
            </w:pPr>
            <w:r w:rsidRPr="004735BF">
              <w:t>-9.31565</w:t>
            </w:r>
          </w:p>
        </w:tc>
      </w:tr>
      <w:tr w:rsidR="00B10402" w14:paraId="1618EFAA" w14:textId="77777777" w:rsidTr="0059743F">
        <w:tc>
          <w:tcPr>
            <w:tcW w:w="4247" w:type="dxa"/>
          </w:tcPr>
          <w:p w14:paraId="7F79D6B3" w14:textId="1351C066" w:rsidR="00B10402" w:rsidRPr="004735BF" w:rsidRDefault="008006C4" w:rsidP="008006C4">
            <w:pPr>
              <w:jc w:val="center"/>
            </w:pPr>
            <w:r>
              <w:t>-2.9E-14</w:t>
            </w:r>
          </w:p>
        </w:tc>
        <w:tc>
          <w:tcPr>
            <w:tcW w:w="4247" w:type="dxa"/>
          </w:tcPr>
          <w:p w14:paraId="002E950E" w14:textId="16C590CB" w:rsidR="00B10402" w:rsidRPr="004735BF" w:rsidRDefault="008006C4" w:rsidP="008006C4">
            <w:pPr>
              <w:jc w:val="center"/>
            </w:pPr>
            <w:r>
              <w:t>-13.5432</w:t>
            </w:r>
          </w:p>
        </w:tc>
      </w:tr>
    </w:tbl>
    <w:p w14:paraId="07CFA0AD" w14:textId="01355103" w:rsidR="0059743F" w:rsidRDefault="00B10402" w:rsidP="00B10402">
      <w:pPr>
        <w:pStyle w:val="Caption"/>
      </w:pPr>
      <w:r>
        <w:t xml:space="preserve">Bảng giá trị Hu trước và sau khi lấy </w:t>
      </w:r>
      <w:proofErr w:type="spellStart"/>
      <w:r>
        <w:t>logarit</w:t>
      </w:r>
      <w:proofErr w:type="spellEnd"/>
    </w:p>
    <w:p w14:paraId="22172943" w14:textId="396F643A" w:rsidR="00B10402" w:rsidRDefault="00121033" w:rsidP="00B10402">
      <w:pPr>
        <w:pStyle w:val="Heading4"/>
      </w:pPr>
      <w:r>
        <w:t>Kết quả</w:t>
      </w:r>
    </w:p>
    <w:p w14:paraId="40DD04B2" w14:textId="21E17070" w:rsidR="00983810" w:rsidRDefault="00983810" w:rsidP="00FD2AC7">
      <w:r>
        <w:t>Kết quả thu được khi huấn luyện với SVM thu được như sau:</w:t>
      </w:r>
    </w:p>
    <w:tbl>
      <w:tblPr>
        <w:tblStyle w:val="TableGrid"/>
        <w:tblW w:w="0" w:type="auto"/>
        <w:jc w:val="center"/>
        <w:tblLook w:val="04A0" w:firstRow="1" w:lastRow="0" w:firstColumn="1" w:lastColumn="0" w:noHBand="0" w:noVBand="1"/>
      </w:tblPr>
      <w:tblGrid>
        <w:gridCol w:w="2123"/>
        <w:gridCol w:w="2123"/>
        <w:gridCol w:w="2124"/>
        <w:gridCol w:w="2124"/>
      </w:tblGrid>
      <w:tr w:rsidR="00121033" w14:paraId="340A5BF3" w14:textId="77777777">
        <w:trPr>
          <w:jc w:val="center"/>
        </w:trPr>
        <w:tc>
          <w:tcPr>
            <w:tcW w:w="2123" w:type="dxa"/>
          </w:tcPr>
          <w:p w14:paraId="14DF0EEA" w14:textId="77777777" w:rsidR="00121033" w:rsidRDefault="00121033">
            <w:r>
              <w:t>Accuracy</w:t>
            </w:r>
          </w:p>
        </w:tc>
        <w:tc>
          <w:tcPr>
            <w:tcW w:w="2123" w:type="dxa"/>
          </w:tcPr>
          <w:p w14:paraId="4C4BD311" w14:textId="77777777" w:rsidR="00121033" w:rsidRDefault="00121033">
            <w:r>
              <w:t>Precision</w:t>
            </w:r>
          </w:p>
        </w:tc>
        <w:tc>
          <w:tcPr>
            <w:tcW w:w="2124" w:type="dxa"/>
          </w:tcPr>
          <w:p w14:paraId="13ED0586" w14:textId="77777777" w:rsidR="00121033" w:rsidRDefault="00121033">
            <w:r>
              <w:t>Recall</w:t>
            </w:r>
          </w:p>
        </w:tc>
        <w:tc>
          <w:tcPr>
            <w:tcW w:w="2124" w:type="dxa"/>
          </w:tcPr>
          <w:p w14:paraId="06F9B110" w14:textId="77777777" w:rsidR="00121033" w:rsidRDefault="00121033">
            <w:r>
              <w:t xml:space="preserve">F1_score  </w:t>
            </w:r>
          </w:p>
        </w:tc>
      </w:tr>
      <w:tr w:rsidR="00121033" w14:paraId="7746EE7F" w14:textId="77777777">
        <w:trPr>
          <w:jc w:val="center"/>
        </w:trPr>
        <w:tc>
          <w:tcPr>
            <w:tcW w:w="2123" w:type="dxa"/>
          </w:tcPr>
          <w:p w14:paraId="0C764868" w14:textId="4D2E3BA7" w:rsidR="00121033" w:rsidRDefault="006478DC">
            <w:r w:rsidRPr="006478DC">
              <w:t>0.546</w:t>
            </w:r>
            <w:r w:rsidR="00332C8D">
              <w:t>5</w:t>
            </w:r>
          </w:p>
        </w:tc>
        <w:tc>
          <w:tcPr>
            <w:tcW w:w="2123" w:type="dxa"/>
          </w:tcPr>
          <w:p w14:paraId="30C46A11" w14:textId="3B496499" w:rsidR="00121033" w:rsidRDefault="006478DC" w:rsidP="006478DC">
            <w:pPr>
              <w:tabs>
                <w:tab w:val="right" w:pos="1907"/>
              </w:tabs>
              <w:ind w:firstLine="720"/>
            </w:pPr>
            <w:r w:rsidRPr="006478DC">
              <w:t>0.56</w:t>
            </w:r>
            <w:r>
              <w:t>60</w:t>
            </w:r>
          </w:p>
        </w:tc>
        <w:tc>
          <w:tcPr>
            <w:tcW w:w="2124" w:type="dxa"/>
          </w:tcPr>
          <w:p w14:paraId="7A25CF0F" w14:textId="511EE1F6" w:rsidR="00121033" w:rsidRDefault="006478DC">
            <w:r w:rsidRPr="006478DC">
              <w:t>0.546</w:t>
            </w:r>
            <w:r>
              <w:t>5</w:t>
            </w:r>
          </w:p>
        </w:tc>
        <w:tc>
          <w:tcPr>
            <w:tcW w:w="2124" w:type="dxa"/>
          </w:tcPr>
          <w:p w14:paraId="17857E31" w14:textId="6E06C03C" w:rsidR="00121033" w:rsidRDefault="006478DC" w:rsidP="00332C8D">
            <w:pPr>
              <w:keepNext/>
            </w:pPr>
            <w:r w:rsidRPr="006478DC">
              <w:t>0.54</w:t>
            </w:r>
            <w:r>
              <w:t>20</w:t>
            </w:r>
          </w:p>
        </w:tc>
      </w:tr>
    </w:tbl>
    <w:p w14:paraId="6F48A9A8" w14:textId="70EC308C" w:rsidR="00983810" w:rsidRDefault="00583BB5" w:rsidP="00332C8D">
      <w:pPr>
        <w:pStyle w:val="Caption"/>
      </w:pPr>
      <w:r>
        <w:t xml:space="preserve">Bảng </w:t>
      </w:r>
      <w:r w:rsidR="00332C8D">
        <w:t>Kết quả nhận diện của SV</w:t>
      </w:r>
      <w:r w:rsidR="00495FF3">
        <w:t>M</w:t>
      </w:r>
    </w:p>
    <w:p w14:paraId="55D4CA6B" w14:textId="77777777" w:rsidR="000E67F2" w:rsidRDefault="00495FF3" w:rsidP="00495FF3">
      <w:r>
        <w:t>Nhận thấy kết quả thu được với kết quả chưa cao</w:t>
      </w:r>
      <w:r w:rsidR="006F68E6">
        <w:t>, cần cải tiến nhiều</w:t>
      </w:r>
      <w:r w:rsidR="00FD1FFD">
        <w:t xml:space="preserve"> do nhiều loại phấn hoa </w:t>
      </w:r>
      <w:r w:rsidR="000E67F2">
        <w:t>hình dạng đường bao và kích thước tương tự nhau.</w:t>
      </w:r>
    </w:p>
    <w:p w14:paraId="018ECB41" w14:textId="77777777" w:rsidR="000E67F2" w:rsidRDefault="000E67F2" w:rsidP="000E67F2">
      <w:pPr>
        <w:keepNext/>
        <w:jc w:val="center"/>
      </w:pPr>
      <w:r w:rsidRPr="000E67F2">
        <w:rPr>
          <w:noProof/>
          <w:lang w:val="vi-VN" w:eastAsia="vi-VN"/>
        </w:rPr>
        <w:lastRenderedPageBreak/>
        <w:drawing>
          <wp:inline distT="0" distB="0" distL="0" distR="0" wp14:anchorId="3681BC8B" wp14:editId="2A2AF8C3">
            <wp:extent cx="3909399" cy="1958510"/>
            <wp:effectExtent l="0" t="0" r="0" b="3810"/>
            <wp:docPr id="380893238" name="Picture 1" descr="A black and white im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93238" name="Picture 1" descr="A black and white image of a person's face&#10;&#10;Description automatically generated"/>
                    <pic:cNvPicPr/>
                  </pic:nvPicPr>
                  <pic:blipFill>
                    <a:blip r:embed="rId59"/>
                    <a:stretch>
                      <a:fillRect/>
                    </a:stretch>
                  </pic:blipFill>
                  <pic:spPr>
                    <a:xfrm>
                      <a:off x="0" y="0"/>
                      <a:ext cx="3909399" cy="1958510"/>
                    </a:xfrm>
                    <a:prstGeom prst="rect">
                      <a:avLst/>
                    </a:prstGeom>
                  </pic:spPr>
                </pic:pic>
              </a:graphicData>
            </a:graphic>
          </wp:inline>
        </w:drawing>
      </w:r>
    </w:p>
    <w:p w14:paraId="0FBEA2E3" w14:textId="7DDDDA8D" w:rsidR="00495FF3" w:rsidRDefault="000E67F2" w:rsidP="000E67F2">
      <w:pPr>
        <w:pStyle w:val="Caption"/>
      </w:pPr>
      <w:bookmarkStart w:id="434" w:name="_Toc158991078"/>
      <w:r>
        <w:t xml:space="preserve">Hình </w:t>
      </w:r>
      <w:fldSimple w:instr=" STYLEREF 1 \s ">
        <w:r w:rsidR="0004398F">
          <w:rPr>
            <w:noProof/>
          </w:rPr>
          <w:t>5</w:t>
        </w:r>
      </w:fldSimple>
      <w:r w:rsidR="0004398F">
        <w:noBreakHyphen/>
      </w:r>
      <w:fldSimple w:instr=" SEQ Hình \* ARABIC \s 1 ">
        <w:r w:rsidR="0004398F">
          <w:rPr>
            <w:noProof/>
          </w:rPr>
          <w:t>7</w:t>
        </w:r>
      </w:fldSimple>
      <w:r>
        <w:t xml:space="preserve"> 2 Loại phấn hoa có hình dạng và kích thước tương đồng</w:t>
      </w:r>
      <w:bookmarkEnd w:id="434"/>
    </w:p>
    <w:p w14:paraId="391E9208" w14:textId="77777777" w:rsidR="000124ED" w:rsidRPr="00495FF3" w:rsidRDefault="000124ED" w:rsidP="00495FF3"/>
    <w:p w14:paraId="5D860F62" w14:textId="610398BD" w:rsidR="00D529CA" w:rsidRDefault="008006C4" w:rsidP="008006C4">
      <w:pPr>
        <w:pStyle w:val="Heading2"/>
      </w:pPr>
      <w:bookmarkStart w:id="435" w:name="_Toc158930611"/>
      <w:r>
        <w:t>Kết quả p</w:t>
      </w:r>
      <w:r w:rsidR="00D529CA">
        <w:t>hân loại sử dụng mạng nơ-</w:t>
      </w:r>
      <w:proofErr w:type="spellStart"/>
      <w:r w:rsidR="00D529CA">
        <w:t>ron</w:t>
      </w:r>
      <w:bookmarkEnd w:id="435"/>
      <w:proofErr w:type="spellEnd"/>
      <w:r w:rsidR="00D529CA">
        <w:t xml:space="preserve"> </w:t>
      </w:r>
      <w:r>
        <w:t xml:space="preserve"> tích chập </w:t>
      </w:r>
    </w:p>
    <w:p w14:paraId="2999B261" w14:textId="79DB39A8" w:rsidR="00942FA5" w:rsidRPr="00942FA5" w:rsidRDefault="008006C4" w:rsidP="008006C4">
      <w:pPr>
        <w:pStyle w:val="Heading3"/>
      </w:pPr>
      <w:r>
        <w:t xml:space="preserve">Quá trình </w:t>
      </w:r>
      <w:r w:rsidR="00942FA5">
        <w:t>Huấn luyện</w:t>
      </w:r>
    </w:p>
    <w:p w14:paraId="02A2CD6A" w14:textId="76F4D685" w:rsidR="00D57054" w:rsidRPr="00D57054" w:rsidRDefault="00D57054" w:rsidP="00D57054">
      <w:r>
        <w:t>Tiến hành t</w:t>
      </w:r>
      <w:r w:rsidR="006204A8">
        <w:t>ă</w:t>
      </w:r>
      <w:r>
        <w:t xml:space="preserve">ng cường dữ liệu với </w:t>
      </w:r>
      <w:r w:rsidR="00A00D33">
        <w:t>các phương pháp</w:t>
      </w:r>
      <w:r w:rsidR="006204A8">
        <w:t xml:space="preserve"> biến đổi như</w:t>
      </w:r>
      <w:r w:rsidR="00A00D33">
        <w:t xml:space="preserve"> sau</w:t>
      </w:r>
      <w:r w:rsidR="006204A8">
        <w:t>:</w:t>
      </w:r>
      <w:r w:rsidR="008D7D6F">
        <w:t xml:space="preserve"> xoay, lật,</w:t>
      </w:r>
      <w:r w:rsidR="00FD1FFD">
        <w:t xml:space="preserve"> </w:t>
      </w:r>
      <w:r w:rsidR="008D7D6F">
        <w:t>làm nhiễ</w:t>
      </w:r>
      <w:r w:rsidR="006204A8">
        <w:t>u. Hình 5.8 minh họa kết quả các phép tăng cường dữ liệu</w:t>
      </w:r>
    </w:p>
    <w:p w14:paraId="4BEE8FF6" w14:textId="77777777" w:rsidR="00D57054" w:rsidRDefault="00983810" w:rsidP="00D57054">
      <w:pPr>
        <w:keepNext/>
      </w:pPr>
      <w:r w:rsidRPr="00983810">
        <w:rPr>
          <w:noProof/>
          <w:lang w:val="vi-VN" w:eastAsia="vi-VN"/>
        </w:rPr>
        <w:drawing>
          <wp:inline distT="0" distB="0" distL="0" distR="0" wp14:anchorId="46862DFF" wp14:editId="0FE94A02">
            <wp:extent cx="5400040" cy="1310005"/>
            <wp:effectExtent l="0" t="0" r="0" b="4445"/>
            <wp:docPr id="1399243671" name="Picture 5" descr="A close-up of a microscope&#10;&#10;Description automatically generated">
              <a:extLst xmlns:a="http://schemas.openxmlformats.org/drawingml/2006/main">
                <a:ext uri="{FF2B5EF4-FFF2-40B4-BE49-F238E27FC236}">
                  <a16:creationId xmlns:a16="http://schemas.microsoft.com/office/drawing/2014/main" id="{1B6D062C-DF89-9640-FA60-5D07E23ACE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43671" name="Picture 5" descr="A close-up of a microscope&#10;&#10;Description automatically generated">
                      <a:extLst>
                        <a:ext uri="{FF2B5EF4-FFF2-40B4-BE49-F238E27FC236}">
                          <a16:creationId xmlns:a16="http://schemas.microsoft.com/office/drawing/2014/main" id="{1B6D062C-DF89-9640-FA60-5D07E23ACE19}"/>
                        </a:ext>
                      </a:extLst>
                    </pic:cNvPr>
                    <pic:cNvPicPr>
                      <a:picLocks noChangeAspect="1"/>
                    </pic:cNvPicPr>
                  </pic:nvPicPr>
                  <pic:blipFill>
                    <a:blip r:embed="rId60"/>
                    <a:stretch>
                      <a:fillRect/>
                    </a:stretch>
                  </pic:blipFill>
                  <pic:spPr>
                    <a:xfrm>
                      <a:off x="0" y="0"/>
                      <a:ext cx="5400040" cy="1310005"/>
                    </a:xfrm>
                    <a:prstGeom prst="rect">
                      <a:avLst/>
                    </a:prstGeom>
                  </pic:spPr>
                </pic:pic>
              </a:graphicData>
            </a:graphic>
          </wp:inline>
        </w:drawing>
      </w:r>
    </w:p>
    <w:p w14:paraId="08489910" w14:textId="14E5E23C" w:rsidR="00240277" w:rsidRPr="00240277" w:rsidRDefault="00D57054" w:rsidP="00FD1FFD">
      <w:pPr>
        <w:pStyle w:val="Caption"/>
      </w:pPr>
      <w:bookmarkStart w:id="436" w:name="_Toc158991079"/>
      <w:r>
        <w:t xml:space="preserve">Hình </w:t>
      </w:r>
      <w:fldSimple w:instr=" STYLEREF 1 \s ">
        <w:r w:rsidR="0004398F">
          <w:rPr>
            <w:noProof/>
          </w:rPr>
          <w:t>5</w:t>
        </w:r>
      </w:fldSimple>
      <w:r w:rsidR="0004398F">
        <w:noBreakHyphen/>
      </w:r>
      <w:fldSimple w:instr=" SEQ Hình \* ARABIC \s 1 ">
        <w:r w:rsidR="0004398F">
          <w:rPr>
            <w:noProof/>
          </w:rPr>
          <w:t>8</w:t>
        </w:r>
      </w:fldSimple>
      <w:r>
        <w:t xml:space="preserve"> Các phương pháp  tăng cường dữ liệu</w:t>
      </w:r>
      <w:bookmarkEnd w:id="436"/>
    </w:p>
    <w:p w14:paraId="36284DC4" w14:textId="59E3D073" w:rsidR="005D34A4" w:rsidRDefault="00942FA5" w:rsidP="0090666D">
      <w:r>
        <w:t>Lưu data dưới dạng file pickle</w:t>
      </w:r>
      <w:r w:rsidR="00240277">
        <w:t xml:space="preserve"> với</w:t>
      </w:r>
      <w:r w:rsidR="005D34A4">
        <w:t xml:space="preserve"> tổng cộng</w:t>
      </w:r>
      <w:r w:rsidR="00240277">
        <w:t xml:space="preserve"> </w:t>
      </w:r>
      <w:r w:rsidR="004E245F">
        <w:t>8595 ảnh</w:t>
      </w:r>
      <w:r w:rsidR="005D34A4">
        <w:t>.</w:t>
      </w:r>
    </w:p>
    <w:p w14:paraId="1F2F883F" w14:textId="4B1C77A6" w:rsidR="0090666D" w:rsidRDefault="005D34A4" w:rsidP="0090666D">
      <w:r>
        <w:t>C</w:t>
      </w:r>
      <w:r w:rsidR="00942FA5">
        <w:t xml:space="preserve">hia </w:t>
      </w:r>
      <w:r w:rsidR="00082D5B">
        <w:t xml:space="preserve">với </w:t>
      </w:r>
      <w:proofErr w:type="spellStart"/>
      <w:r w:rsidR="00082D5B">
        <w:t>tỷ</w:t>
      </w:r>
      <w:proofErr w:type="spellEnd"/>
      <w:r w:rsidR="00082D5B">
        <w:t xml:space="preserve"> lệ tập train=0.8</w:t>
      </w:r>
      <w:r>
        <w:t xml:space="preserve"> </w:t>
      </w:r>
      <w:r w:rsidR="004E245F">
        <w:t>(6876 ảnh)</w:t>
      </w:r>
      <w:r w:rsidR="00082D5B">
        <w:t>, tập test=0.2</w:t>
      </w:r>
      <w:r w:rsidR="004E245F">
        <w:t>(</w:t>
      </w:r>
      <w:r w:rsidR="00C03665">
        <w:t>1</w:t>
      </w:r>
      <w:r w:rsidR="0056191B">
        <w:t>719 ảnh)</w:t>
      </w:r>
      <w:r w:rsidR="001D5E33">
        <w:t>.</w:t>
      </w:r>
    </w:p>
    <w:p w14:paraId="10ABE675" w14:textId="3909C7D9" w:rsidR="00332A18" w:rsidRDefault="00332A18" w:rsidP="0090666D">
      <w:r>
        <w:t>Tiến hành train với epochs=50</w:t>
      </w:r>
      <w:r w:rsidR="00BC1933">
        <w:t>,</w:t>
      </w:r>
      <w:r w:rsidR="005D34A4">
        <w:t xml:space="preserve"> </w:t>
      </w:r>
      <w:r>
        <w:t>batch size=16</w:t>
      </w:r>
      <w:r w:rsidR="00BC1933">
        <w:t>,</w:t>
      </w:r>
      <w:r w:rsidR="005D34A4">
        <w:t xml:space="preserve"> </w:t>
      </w:r>
      <w:r w:rsidR="00BC1933" w:rsidRPr="00BC1933">
        <w:t>loss='</w:t>
      </w:r>
      <w:proofErr w:type="spellStart"/>
      <w:r w:rsidR="00BC1933" w:rsidRPr="00BC1933">
        <w:t>categorical_crossentropy</w:t>
      </w:r>
      <w:proofErr w:type="spellEnd"/>
      <w:r w:rsidR="00BC1933" w:rsidRPr="00BC1933">
        <w:t>', optimizer=Adam()</w:t>
      </w:r>
      <w:r w:rsidR="005D34A4">
        <w:t>.</w:t>
      </w:r>
    </w:p>
    <w:p w14:paraId="2E9DD678" w14:textId="2D9BF0EA" w:rsidR="009F16B4" w:rsidRDefault="009F16B4" w:rsidP="0090666D">
      <w:r>
        <w:t>Kết quả quá trình huấn luyện được minh họa trong Hình 5.9</w:t>
      </w:r>
    </w:p>
    <w:p w14:paraId="27D29A36" w14:textId="77777777" w:rsidR="009F16B4" w:rsidRDefault="009F16B4" w:rsidP="009F16B4">
      <w:pPr>
        <w:keepNext/>
      </w:pPr>
      <w:r w:rsidRPr="00E35671">
        <w:rPr>
          <w:noProof/>
          <w:lang w:val="vi-VN" w:eastAsia="vi-VN"/>
        </w:rPr>
        <w:lastRenderedPageBreak/>
        <w:drawing>
          <wp:inline distT="0" distB="0" distL="0" distR="0" wp14:anchorId="2F6B00C5" wp14:editId="37094CF9">
            <wp:extent cx="5400040" cy="2686685"/>
            <wp:effectExtent l="0" t="0" r="0" b="0"/>
            <wp:docPr id="801467033"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67033" name="Picture 1" descr="A graph of a graph&#10;&#10;Description automatically generated with medium confidence"/>
                    <pic:cNvPicPr/>
                  </pic:nvPicPr>
                  <pic:blipFill>
                    <a:blip r:embed="rId61"/>
                    <a:stretch>
                      <a:fillRect/>
                    </a:stretch>
                  </pic:blipFill>
                  <pic:spPr>
                    <a:xfrm>
                      <a:off x="0" y="0"/>
                      <a:ext cx="5400040" cy="2686685"/>
                    </a:xfrm>
                    <a:prstGeom prst="rect">
                      <a:avLst/>
                    </a:prstGeom>
                  </pic:spPr>
                </pic:pic>
              </a:graphicData>
            </a:graphic>
          </wp:inline>
        </w:drawing>
      </w:r>
    </w:p>
    <w:p w14:paraId="5572C7E2" w14:textId="77777777" w:rsidR="009F16B4" w:rsidRDefault="009F16B4" w:rsidP="009F16B4">
      <w:pPr>
        <w:pStyle w:val="Caption"/>
      </w:pPr>
      <w:bookmarkStart w:id="437" w:name="_Toc158791178"/>
      <w:bookmarkStart w:id="438" w:name="_Toc158991080"/>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9</w:t>
      </w:r>
      <w:r>
        <w:fldChar w:fldCharType="end"/>
      </w:r>
      <w:r>
        <w:t xml:space="preserve"> Độ chính xác của mô hình qua từng epoch</w:t>
      </w:r>
      <w:bookmarkEnd w:id="437"/>
      <w:bookmarkEnd w:id="438"/>
    </w:p>
    <w:p w14:paraId="7640EF72" w14:textId="77777777" w:rsidR="009F16B4" w:rsidRDefault="009F16B4" w:rsidP="0090666D"/>
    <w:p w14:paraId="23126759" w14:textId="1697AD73" w:rsidR="00942FA5" w:rsidRDefault="00942FA5" w:rsidP="008006C4">
      <w:pPr>
        <w:pStyle w:val="Heading3"/>
      </w:pPr>
      <w:r>
        <w:t>Kết quả</w:t>
      </w:r>
    </w:p>
    <w:p w14:paraId="53E5CD33" w14:textId="02AF9EA7" w:rsidR="008006C4" w:rsidRDefault="008006C4" w:rsidP="008006C4">
      <w:r>
        <w:t xml:space="preserve">Ma trận nhầm lẫn từ kết quả phân loại sử dụng mạng </w:t>
      </w:r>
      <w:r>
        <w:t>AFPA-net</w:t>
      </w:r>
      <w:r>
        <w:t xml:space="preserve"> như Hình </w:t>
      </w:r>
      <w:r w:rsidR="009F16B4">
        <w:t>5.9</w:t>
      </w:r>
    </w:p>
    <w:p w14:paraId="6C0855F4" w14:textId="702B42CA" w:rsidR="008006C4" w:rsidRDefault="009F16B4" w:rsidP="009F16B4">
      <w:pPr>
        <w:jc w:val="center"/>
      </w:pPr>
      <w:r w:rsidRPr="009F16B4">
        <w:drawing>
          <wp:inline distT="0" distB="0" distL="0" distR="0" wp14:anchorId="3FC9BEC0" wp14:editId="41257C87">
            <wp:extent cx="2843683" cy="2315689"/>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2412"/>
                    <a:stretch/>
                  </pic:blipFill>
                  <pic:spPr bwMode="auto">
                    <a:xfrm>
                      <a:off x="0" y="0"/>
                      <a:ext cx="2851086" cy="232171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615AE242" w14:textId="4F46132D" w:rsidR="008006C4" w:rsidRDefault="008006C4" w:rsidP="008006C4"/>
    <w:p w14:paraId="3D70A25D" w14:textId="06B828C4" w:rsidR="008006C4" w:rsidRPr="00240277" w:rsidRDefault="008006C4" w:rsidP="008006C4">
      <w:pPr>
        <w:pStyle w:val="Caption"/>
      </w:pPr>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9</w:t>
      </w:r>
      <w:r>
        <w:fldChar w:fldCharType="end"/>
      </w:r>
      <w:r>
        <w:t xml:space="preserve"> </w:t>
      </w:r>
      <w:r>
        <w:t>Ma trận nhầm lẫn từ kết quả phân loại thực vật sử dụng mạng AFPA-Net</w:t>
      </w:r>
    </w:p>
    <w:p w14:paraId="4E5A90DF" w14:textId="02F663B6" w:rsidR="008006C4" w:rsidRDefault="008006C4" w:rsidP="008006C4"/>
    <w:p w14:paraId="415BEC2C" w14:textId="27038C53" w:rsidR="009F16B4" w:rsidRDefault="009F16B4" w:rsidP="009F16B4">
      <w:pPr>
        <w:jc w:val="center"/>
      </w:pPr>
      <w:r w:rsidRPr="009F16B4">
        <w:lastRenderedPageBreak/>
        <w:drawing>
          <wp:inline distT="0" distB="0" distL="0" distR="0" wp14:anchorId="249DD005" wp14:editId="639F799D">
            <wp:extent cx="4052661" cy="3425190"/>
            <wp:effectExtent l="0" t="0" r="508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2050"/>
                    <a:stretch/>
                  </pic:blipFill>
                  <pic:spPr bwMode="auto">
                    <a:xfrm>
                      <a:off x="0" y="0"/>
                      <a:ext cx="4054494" cy="3426739"/>
                    </a:xfrm>
                    <a:prstGeom prst="rect">
                      <a:avLst/>
                    </a:prstGeom>
                    <a:ln>
                      <a:noFill/>
                    </a:ln>
                    <a:extLst>
                      <a:ext uri="{53640926-AAD7-44D8-BBD7-CCE9431645EC}">
                        <a14:shadowObscured xmlns:a14="http://schemas.microsoft.com/office/drawing/2010/main"/>
                      </a:ext>
                    </a:extLst>
                  </pic:spPr>
                </pic:pic>
              </a:graphicData>
            </a:graphic>
          </wp:inline>
        </w:drawing>
      </w:r>
    </w:p>
    <w:p w14:paraId="4E8FA1EE" w14:textId="0BFF0011" w:rsidR="009F16B4" w:rsidRPr="00240277" w:rsidRDefault="009F16B4" w:rsidP="009F16B4">
      <w:pPr>
        <w:pStyle w:val="Caption"/>
      </w:pPr>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w:t>
      </w:r>
      <w:r>
        <w:t>Ma trận nhầm lẫn chỉ hiện thị các nhãn dự đoán sai</w:t>
      </w:r>
    </w:p>
    <w:p w14:paraId="3D86D991" w14:textId="33637424" w:rsidR="00942FA5" w:rsidRDefault="009F16B4" w:rsidP="00942FA5">
      <w:r>
        <w:t xml:space="preserve">Từ kết quả ma trận nhầm lẫn, các thông số về hiệu năng của mạng </w:t>
      </w:r>
      <w:r w:rsidR="00942FA5">
        <w:t xml:space="preserve">được </w:t>
      </w:r>
      <w:r>
        <w:t>đánh giá trên tập test như Bảng 2. Có thể thấy số lượng các nhãn nhầm rất chiếm tỉ lệ rất thấp (cao nhất là loài 40 nhầm với loài số 25).</w:t>
      </w:r>
    </w:p>
    <w:p w14:paraId="096B62C5" w14:textId="77777777" w:rsidR="009F16B4" w:rsidRPr="00942FA5" w:rsidRDefault="009F16B4" w:rsidP="00942FA5"/>
    <w:tbl>
      <w:tblPr>
        <w:tblStyle w:val="TableGrid"/>
        <w:tblW w:w="0" w:type="auto"/>
        <w:jc w:val="center"/>
        <w:tblLook w:val="04A0" w:firstRow="1" w:lastRow="0" w:firstColumn="1" w:lastColumn="0" w:noHBand="0" w:noVBand="1"/>
      </w:tblPr>
      <w:tblGrid>
        <w:gridCol w:w="2123"/>
        <w:gridCol w:w="2123"/>
        <w:gridCol w:w="2124"/>
        <w:gridCol w:w="2124"/>
      </w:tblGrid>
      <w:tr w:rsidR="00F40A41" w14:paraId="274FDD2B" w14:textId="77777777" w:rsidTr="00F40A41">
        <w:trPr>
          <w:jc w:val="center"/>
        </w:trPr>
        <w:tc>
          <w:tcPr>
            <w:tcW w:w="2123" w:type="dxa"/>
          </w:tcPr>
          <w:p w14:paraId="53DD94AE" w14:textId="70356714" w:rsidR="00F40A41" w:rsidRDefault="00F40A41" w:rsidP="0090666D">
            <w:r>
              <w:t>Accuracy</w:t>
            </w:r>
          </w:p>
        </w:tc>
        <w:tc>
          <w:tcPr>
            <w:tcW w:w="2123" w:type="dxa"/>
          </w:tcPr>
          <w:p w14:paraId="769DACC7" w14:textId="187F264E" w:rsidR="00F40A41" w:rsidRDefault="00F40A41" w:rsidP="0090666D">
            <w:r>
              <w:t>Precision</w:t>
            </w:r>
          </w:p>
        </w:tc>
        <w:tc>
          <w:tcPr>
            <w:tcW w:w="2124" w:type="dxa"/>
          </w:tcPr>
          <w:p w14:paraId="19FA38C5" w14:textId="28239AE2" w:rsidR="00F40A41" w:rsidRDefault="00F40A41" w:rsidP="0090666D">
            <w:r>
              <w:t>Recall</w:t>
            </w:r>
          </w:p>
        </w:tc>
        <w:tc>
          <w:tcPr>
            <w:tcW w:w="2124" w:type="dxa"/>
          </w:tcPr>
          <w:p w14:paraId="2F609564" w14:textId="2665238F" w:rsidR="00F40A41" w:rsidRDefault="00F40A41" w:rsidP="0090666D">
            <w:r>
              <w:t xml:space="preserve">F1_score  </w:t>
            </w:r>
          </w:p>
        </w:tc>
      </w:tr>
      <w:tr w:rsidR="00F40A41" w14:paraId="4384AB47" w14:textId="77777777" w:rsidTr="00F40A41">
        <w:trPr>
          <w:jc w:val="center"/>
        </w:trPr>
        <w:tc>
          <w:tcPr>
            <w:tcW w:w="2123" w:type="dxa"/>
          </w:tcPr>
          <w:p w14:paraId="3DE48B2B" w14:textId="2C8D6033" w:rsidR="00F40A41" w:rsidRDefault="00F40A41" w:rsidP="0090666D">
            <w:r>
              <w:t>0.9540</w:t>
            </w:r>
          </w:p>
        </w:tc>
        <w:tc>
          <w:tcPr>
            <w:tcW w:w="2123" w:type="dxa"/>
          </w:tcPr>
          <w:p w14:paraId="03BBD494" w14:textId="5A0DD9D4" w:rsidR="00F40A41" w:rsidRDefault="00F40A41" w:rsidP="0090666D">
            <w:r>
              <w:t>0.9585</w:t>
            </w:r>
          </w:p>
        </w:tc>
        <w:tc>
          <w:tcPr>
            <w:tcW w:w="2124" w:type="dxa"/>
          </w:tcPr>
          <w:p w14:paraId="57D6F114" w14:textId="6B5C1B76" w:rsidR="00F40A41" w:rsidRDefault="00F40A41" w:rsidP="0090666D">
            <w:r>
              <w:t>0.9540</w:t>
            </w:r>
          </w:p>
        </w:tc>
        <w:tc>
          <w:tcPr>
            <w:tcW w:w="2124" w:type="dxa"/>
          </w:tcPr>
          <w:p w14:paraId="6BEB78C2" w14:textId="64EF6AD4" w:rsidR="00F40A41" w:rsidRDefault="00F40A41" w:rsidP="00F40A41">
            <w:pPr>
              <w:keepNext/>
            </w:pPr>
            <w:r>
              <w:t>0.9546</w:t>
            </w:r>
          </w:p>
        </w:tc>
      </w:tr>
    </w:tbl>
    <w:p w14:paraId="7DBE5EEA" w14:textId="60C37352" w:rsidR="00332A18" w:rsidRDefault="00FA3CA8" w:rsidP="00F40A41">
      <w:pPr>
        <w:pStyle w:val="Caption"/>
      </w:pPr>
      <w:r>
        <w:t>Bảng 2</w:t>
      </w:r>
      <w:r w:rsidR="00F40A41">
        <w:t xml:space="preserve"> Kết quả mạng AFPA</w:t>
      </w:r>
    </w:p>
    <w:p w14:paraId="48900366" w14:textId="77D760FD" w:rsidR="008006C4" w:rsidRDefault="00E33609" w:rsidP="008006C4">
      <w:pPr>
        <w:pStyle w:val="Heading2"/>
      </w:pPr>
      <w:bookmarkStart w:id="439" w:name="_Toc158930612"/>
      <w:r>
        <w:t>So sánh và nhận xét</w:t>
      </w:r>
      <w:bookmarkEnd w:id="439"/>
      <w:r w:rsidR="008006C4">
        <w:t xml:space="preserve"> hai phương pháp tiếp cận</w:t>
      </w:r>
    </w:p>
    <w:p w14:paraId="1CB0C180" w14:textId="77777777" w:rsidR="009F16B4" w:rsidRPr="009F16B4" w:rsidRDefault="009F16B4" w:rsidP="009F16B4"/>
    <w:p w14:paraId="2DABF649" w14:textId="2886DCE1" w:rsidR="008006C4" w:rsidRPr="008006C4" w:rsidRDefault="008006C4" w:rsidP="008006C4">
      <w:r>
        <w:t>Bảng 3 so sánh kết quả theo hai hướng tiếp cận đã trình bày trong đồ án</w:t>
      </w:r>
    </w:p>
    <w:tbl>
      <w:tblPr>
        <w:tblStyle w:val="TableGrid"/>
        <w:tblW w:w="7015" w:type="dxa"/>
        <w:jc w:val="center"/>
        <w:tblLook w:val="04A0" w:firstRow="1" w:lastRow="0" w:firstColumn="1" w:lastColumn="0" w:noHBand="0" w:noVBand="1"/>
      </w:tblPr>
      <w:tblGrid>
        <w:gridCol w:w="1415"/>
        <w:gridCol w:w="1415"/>
        <w:gridCol w:w="1415"/>
        <w:gridCol w:w="1415"/>
        <w:gridCol w:w="1355"/>
      </w:tblGrid>
      <w:tr w:rsidR="00571D24" w14:paraId="57CB4967" w14:textId="77777777" w:rsidTr="008006C4">
        <w:trPr>
          <w:jc w:val="center"/>
        </w:trPr>
        <w:tc>
          <w:tcPr>
            <w:tcW w:w="1415" w:type="dxa"/>
          </w:tcPr>
          <w:p w14:paraId="7BBE9EA3" w14:textId="77777777" w:rsidR="00571D24" w:rsidRDefault="00571D24" w:rsidP="00571D24"/>
        </w:tc>
        <w:tc>
          <w:tcPr>
            <w:tcW w:w="1415" w:type="dxa"/>
          </w:tcPr>
          <w:p w14:paraId="566A3D8C" w14:textId="0C6B8CEE" w:rsidR="00571D24" w:rsidRDefault="00571D24" w:rsidP="00571D24">
            <w:r>
              <w:t>Accuracy</w:t>
            </w:r>
          </w:p>
        </w:tc>
        <w:tc>
          <w:tcPr>
            <w:tcW w:w="1415" w:type="dxa"/>
          </w:tcPr>
          <w:p w14:paraId="44C8197F" w14:textId="150A43E8" w:rsidR="00571D24" w:rsidRDefault="00571D24" w:rsidP="00571D24">
            <w:r>
              <w:t>Precision</w:t>
            </w:r>
          </w:p>
        </w:tc>
        <w:tc>
          <w:tcPr>
            <w:tcW w:w="1415" w:type="dxa"/>
          </w:tcPr>
          <w:p w14:paraId="4B86FDB8" w14:textId="45DBCCA9" w:rsidR="00571D24" w:rsidRDefault="00571D24" w:rsidP="00571D24">
            <w:r>
              <w:t>Recall</w:t>
            </w:r>
          </w:p>
        </w:tc>
        <w:tc>
          <w:tcPr>
            <w:tcW w:w="1355" w:type="dxa"/>
          </w:tcPr>
          <w:p w14:paraId="14C05ADB" w14:textId="1C473DC6" w:rsidR="00571D24" w:rsidRDefault="00571D24" w:rsidP="00571D24">
            <w:r>
              <w:t xml:space="preserve">F1_score  </w:t>
            </w:r>
          </w:p>
        </w:tc>
      </w:tr>
      <w:tr w:rsidR="00571D24" w14:paraId="05BBBF4F" w14:textId="77777777" w:rsidTr="008006C4">
        <w:trPr>
          <w:jc w:val="center"/>
        </w:trPr>
        <w:tc>
          <w:tcPr>
            <w:tcW w:w="1415" w:type="dxa"/>
          </w:tcPr>
          <w:p w14:paraId="2CCBC7E4" w14:textId="36C61C2B" w:rsidR="00571D24" w:rsidRDefault="00571D24" w:rsidP="00571D24">
            <w:r>
              <w:t>AFPA-net</w:t>
            </w:r>
          </w:p>
        </w:tc>
        <w:tc>
          <w:tcPr>
            <w:tcW w:w="1415" w:type="dxa"/>
          </w:tcPr>
          <w:p w14:paraId="328DB808" w14:textId="74198841" w:rsidR="00571D24" w:rsidRDefault="00571D24" w:rsidP="00571D24">
            <w:r>
              <w:t>0.9540</w:t>
            </w:r>
          </w:p>
        </w:tc>
        <w:tc>
          <w:tcPr>
            <w:tcW w:w="1415" w:type="dxa"/>
          </w:tcPr>
          <w:p w14:paraId="01D9D491" w14:textId="128D0FB7" w:rsidR="00571D24" w:rsidRDefault="00571D24" w:rsidP="00571D24">
            <w:r>
              <w:t>0.9585</w:t>
            </w:r>
          </w:p>
        </w:tc>
        <w:tc>
          <w:tcPr>
            <w:tcW w:w="1415" w:type="dxa"/>
          </w:tcPr>
          <w:p w14:paraId="1CBC60FF" w14:textId="48A09AC0" w:rsidR="00571D24" w:rsidRDefault="00571D24" w:rsidP="00571D24">
            <w:r>
              <w:t>0.9540</w:t>
            </w:r>
          </w:p>
        </w:tc>
        <w:tc>
          <w:tcPr>
            <w:tcW w:w="1355" w:type="dxa"/>
          </w:tcPr>
          <w:p w14:paraId="01E1D176" w14:textId="545D853A" w:rsidR="00571D24" w:rsidRDefault="00571D24" w:rsidP="00571D24">
            <w:r>
              <w:t>0.9546</w:t>
            </w:r>
          </w:p>
        </w:tc>
      </w:tr>
      <w:tr w:rsidR="00571D24" w14:paraId="03A7FA8D" w14:textId="77777777" w:rsidTr="008006C4">
        <w:trPr>
          <w:jc w:val="center"/>
        </w:trPr>
        <w:tc>
          <w:tcPr>
            <w:tcW w:w="1415" w:type="dxa"/>
          </w:tcPr>
          <w:p w14:paraId="0EA6E024" w14:textId="378F8896" w:rsidR="00571D24" w:rsidRDefault="00571D24" w:rsidP="00571D24">
            <w:r>
              <w:t>SVM</w:t>
            </w:r>
          </w:p>
        </w:tc>
        <w:tc>
          <w:tcPr>
            <w:tcW w:w="1415" w:type="dxa"/>
          </w:tcPr>
          <w:p w14:paraId="0DA51416" w14:textId="644EFFAA" w:rsidR="00571D24" w:rsidRDefault="00571D24" w:rsidP="00571D24">
            <w:r w:rsidRPr="006478DC">
              <w:t>0.546</w:t>
            </w:r>
            <w:r>
              <w:t>5</w:t>
            </w:r>
          </w:p>
        </w:tc>
        <w:tc>
          <w:tcPr>
            <w:tcW w:w="1415" w:type="dxa"/>
          </w:tcPr>
          <w:p w14:paraId="11003D67" w14:textId="45B31A0A" w:rsidR="00571D24" w:rsidRDefault="00571D24" w:rsidP="00571D24">
            <w:r w:rsidRPr="006478DC">
              <w:t>0.56</w:t>
            </w:r>
            <w:r>
              <w:t>60</w:t>
            </w:r>
          </w:p>
        </w:tc>
        <w:tc>
          <w:tcPr>
            <w:tcW w:w="1415" w:type="dxa"/>
          </w:tcPr>
          <w:p w14:paraId="51404EBE" w14:textId="02FAC016" w:rsidR="00571D24" w:rsidRDefault="00571D24" w:rsidP="00571D24">
            <w:r w:rsidRPr="006478DC">
              <w:t>0.546</w:t>
            </w:r>
            <w:r>
              <w:t>5</w:t>
            </w:r>
          </w:p>
        </w:tc>
        <w:tc>
          <w:tcPr>
            <w:tcW w:w="1355" w:type="dxa"/>
          </w:tcPr>
          <w:p w14:paraId="2B199CF3" w14:textId="68A7C649" w:rsidR="00571D24" w:rsidRDefault="00571D24" w:rsidP="00F14697">
            <w:pPr>
              <w:keepNext/>
              <w:jc w:val="center"/>
            </w:pPr>
            <w:r w:rsidRPr="006478DC">
              <w:t>0.54</w:t>
            </w:r>
            <w:r>
              <w:t>20</w:t>
            </w:r>
          </w:p>
        </w:tc>
      </w:tr>
    </w:tbl>
    <w:p w14:paraId="5D40609C" w14:textId="73D34924" w:rsidR="00F14697" w:rsidRDefault="00F14697">
      <w:pPr>
        <w:pStyle w:val="Caption"/>
      </w:pPr>
      <w:r>
        <w:t xml:space="preserve">Table </w:t>
      </w:r>
      <w:fldSimple w:instr=" SEQ Table \* ARABIC ">
        <w:r w:rsidR="00B10402">
          <w:rPr>
            <w:noProof/>
          </w:rPr>
          <w:t>3</w:t>
        </w:r>
      </w:fldSimple>
      <w:r>
        <w:t xml:space="preserve"> So sánh kết quả giữa 2 phương pháp</w:t>
      </w:r>
    </w:p>
    <w:p w14:paraId="46F4D42C" w14:textId="78C46F19" w:rsidR="00833287" w:rsidRDefault="00571D24" w:rsidP="00833287">
      <w:r>
        <w:t xml:space="preserve">Ta nhận thấy </w:t>
      </w:r>
      <w:r w:rsidR="00DC3215">
        <w:t>kết quả thu được khi sử dụng mạng nơ-</w:t>
      </w:r>
      <w:proofErr w:type="spellStart"/>
      <w:r w:rsidR="00DC3215">
        <w:t>ron</w:t>
      </w:r>
      <w:proofErr w:type="spellEnd"/>
      <w:r w:rsidR="00DC3215">
        <w:t xml:space="preserve"> tốt hơn rất nhiều so với nhận diện </w:t>
      </w:r>
      <w:r w:rsidR="00115176">
        <w:t xml:space="preserve">bằng các đặc điểm hình thái và tính chất đường bao. Lý do chính dẫn đến sự khác biệt này chính là </w:t>
      </w:r>
      <w:r w:rsidR="00D94AB6">
        <w:t>do nhiều loại hoa có hình dạng tròn khi chụp cũng như kích thước của chúng khá tương đồng.</w:t>
      </w:r>
    </w:p>
    <w:p w14:paraId="5892856E" w14:textId="77777777" w:rsidR="00A002DB" w:rsidRPr="00833287" w:rsidRDefault="00A002DB" w:rsidP="00833287"/>
    <w:p w14:paraId="6490DDF5" w14:textId="62DC89C2" w:rsidR="00E33609" w:rsidRDefault="00E33609" w:rsidP="00E33609">
      <w:pPr>
        <w:pStyle w:val="Heading1"/>
      </w:pPr>
      <w:bookmarkStart w:id="440" w:name="_Toc158930613"/>
      <w:r>
        <w:t>Kết luận</w:t>
      </w:r>
      <w:bookmarkEnd w:id="440"/>
    </w:p>
    <w:p w14:paraId="6A299AA0" w14:textId="7EEB1089" w:rsidR="006F1CB3" w:rsidRPr="006F1CB3" w:rsidRDefault="006F1CB3" w:rsidP="006F1CB3">
      <w:pPr>
        <w:pStyle w:val="Heading2"/>
      </w:pPr>
      <w:bookmarkStart w:id="441" w:name="_Toc158930614"/>
      <w:r>
        <w:t>Kết luận chung</w:t>
      </w:r>
      <w:bookmarkEnd w:id="441"/>
    </w:p>
    <w:p w14:paraId="6074FF8C" w14:textId="4525B1FA" w:rsidR="00F125FF" w:rsidRDefault="00F125FF" w:rsidP="00F125FF">
      <w:r>
        <w:lastRenderedPageBreak/>
        <w:t>Đồ án nghiên cứu đã tập trung vào việc xác định nguồn gốc thực vật từ hình ảnh phấn hoa, một nhiệm vụ quan trọng có ứng dụng rộng rãi trong các lĩnh vực như nghiên cứu đa dạng sinh học, truy xuất nguồn gốc thực vật từ mật ong và ong mang phấn. Để đạt được mục tiêu này, chúng tôi đã thử nghiệm và so sánh hai hướng tiếp cận khác nhau: sử dụng các đặc trưng tự thiết kế liên quan đến đặc điểm hình thái của hạt phấn hoa và sử dụng các mạng nơ-</w:t>
      </w:r>
      <w:proofErr w:type="spellStart"/>
      <w:r>
        <w:t>ron</w:t>
      </w:r>
      <w:proofErr w:type="spellEnd"/>
      <w:r>
        <w:t xml:space="preserve"> tích chập có gắn cơ chế tập trung (Attention).</w:t>
      </w:r>
    </w:p>
    <w:p w14:paraId="0D280073" w14:textId="242777AA" w:rsidR="00F125FF" w:rsidRDefault="00F125FF" w:rsidP="00F125FF">
      <w:r>
        <w:t>Kết quả thử nghiệm và so sánh cho thấy rằng mạng nơ-</w:t>
      </w:r>
      <w:proofErr w:type="spellStart"/>
      <w:r>
        <w:t>ron</w:t>
      </w:r>
      <w:proofErr w:type="spellEnd"/>
      <w:r>
        <w:t xml:space="preserve"> tích chập với cơ chế tập trung (Attention) đã đề xuất mang lại hiệu suất tốt hơn so với việc sử dụng các đặc trưng tự thiết kế. Mô hình này không chỉ đạt được độ chính xác cao trong việc xác định nguồn gốc thực vật của hạt phấn </w:t>
      </w:r>
      <w:proofErr w:type="spellStart"/>
      <w:r>
        <w:t>hoa</w:t>
      </w:r>
      <w:r w:rsidR="007F6201">
        <w:t>.</w:t>
      </w:r>
      <w:r>
        <w:t>Việc</w:t>
      </w:r>
      <w:proofErr w:type="spellEnd"/>
      <w:r>
        <w:t xml:space="preserve"> kết quả thử nghiệm trên bộ CSDL lớn gồm </w:t>
      </w:r>
      <w:r w:rsidR="00D3238F">
        <w:t>50</w:t>
      </w:r>
      <w:r>
        <w:t xml:space="preserve"> loài đã được công bố trong cộng đồng và từ CSDL tự thu thập tại trung tâm nghiên cứu Ong, Học Viện Nông nghiệp Việt Nam đã chứng minh tính ứng dụng và hiệu quả của mô hình CNN đề xuất trong thực tế.</w:t>
      </w:r>
    </w:p>
    <w:p w14:paraId="1B467CD6" w14:textId="52A5FE03" w:rsidR="00F125FF" w:rsidRPr="00F125FF" w:rsidRDefault="00F125FF" w:rsidP="00F125FF">
      <w:r>
        <w:t>Kết quả này làm nền tảng cho việc triển khai các ứng dụng thực tế như truy xuất nguồn gốc thực vật của mật ong, đồng thời đóng góp vào nghiên cứu về đa dạng sinh học trong một vùng thực vật cụ thể. Những thành tựu này không chỉ mở ra cơ hội mới cho ứng dụng công nghệ trong lĩnh vực nông nghiệp mà còn hỗ trợ bảo tồn và nghiên cứu về sinh quyển.</w:t>
      </w:r>
    </w:p>
    <w:p w14:paraId="49FF27FE" w14:textId="4131EB85" w:rsidR="0090666D" w:rsidRDefault="006204A8" w:rsidP="006F1CB3">
      <w:pPr>
        <w:pStyle w:val="Heading2"/>
      </w:pPr>
      <w:r>
        <w:t>Một số bình luận</w:t>
      </w:r>
    </w:p>
    <w:p w14:paraId="592B2310" w14:textId="655B2401" w:rsidR="004A780F" w:rsidRDefault="004A780F" w:rsidP="004A780F">
      <w:r>
        <w:t>Đồ án của em vẫn còn nhiều hạn chế, cụ thể như sau:</w:t>
      </w:r>
    </w:p>
    <w:p w14:paraId="0C0F78B1" w14:textId="694F63E3" w:rsidR="00BA285C" w:rsidRDefault="00BA285C" w:rsidP="00E44E21">
      <w:pPr>
        <w:pStyle w:val="ListParagraph"/>
        <w:numPr>
          <w:ilvl w:val="0"/>
          <w:numId w:val="10"/>
        </w:numPr>
      </w:pPr>
      <w:r>
        <w:t>Chưa đưa ra được các đặc trưng cụ thể của các loại phấn hoa trong không gian 3 chiều.</w:t>
      </w:r>
    </w:p>
    <w:p w14:paraId="3B7C6F59" w14:textId="20452E82" w:rsidR="00121033" w:rsidRDefault="008319CE" w:rsidP="00E44E21">
      <w:pPr>
        <w:pStyle w:val="ListParagraph"/>
        <w:numPr>
          <w:ilvl w:val="0"/>
          <w:numId w:val="10"/>
        </w:numPr>
      </w:pPr>
      <w:r>
        <w:t>Phương pháp phân loại phấn hoa bằng các đặc trưng</w:t>
      </w:r>
      <w:r w:rsidR="00AE5EA5">
        <w:t xml:space="preserve"> khi trích xuất trên đường bao</w:t>
      </w:r>
      <w:r>
        <w:t xml:space="preserve"> </w:t>
      </w:r>
      <w:r w:rsidR="00AE5EA5">
        <w:t>vẫn còn đơn giản ,</w:t>
      </w:r>
      <w:r>
        <w:t xml:space="preserve">đặc biệt hạn chế với những loài hoa có kích thước và hình dạng </w:t>
      </w:r>
      <w:r w:rsidR="0036336F">
        <w:t>tương đối</w:t>
      </w:r>
      <w:r>
        <w:t xml:space="preserve"> </w:t>
      </w:r>
      <w:r w:rsidR="0036336F">
        <w:t xml:space="preserve">và chỉ có sự khác biệt về vân gai. Các loại hoa được chụp ở nhiều góc độ khác nhau </w:t>
      </w:r>
      <w:r w:rsidR="00720423">
        <w:t>do không phải hình cầu cũng là 1 điểm hạn chế của phương pháp này.</w:t>
      </w:r>
    </w:p>
    <w:p w14:paraId="3D5EC35D" w14:textId="7056779D" w:rsidR="00720423" w:rsidRPr="008319CE" w:rsidRDefault="004A780F" w:rsidP="00E44E21">
      <w:pPr>
        <w:pStyle w:val="ListParagraph"/>
        <w:numPr>
          <w:ilvl w:val="0"/>
          <w:numId w:val="10"/>
        </w:numPr>
      </w:pPr>
      <w:r>
        <w:t xml:space="preserve">Các loại </w:t>
      </w:r>
      <w:r w:rsidR="00BA285C">
        <w:t xml:space="preserve">phấn hoa được trích xuất đường bao và nhận diện riêng </w:t>
      </w:r>
      <w:proofErr w:type="spellStart"/>
      <w:r w:rsidR="00BA285C">
        <w:t>lẻ,chưa</w:t>
      </w:r>
      <w:proofErr w:type="spellEnd"/>
      <w:r w:rsidR="00BA285C">
        <w:t xml:space="preserve"> phát triển được mô hình nhận diện khi trong ảnh có nhiều loại phấn hoa </w:t>
      </w:r>
      <w:r w:rsidR="00121033">
        <w:t>khác nhau.</w:t>
      </w:r>
    </w:p>
    <w:p w14:paraId="421AC7CC" w14:textId="7BC27FB5" w:rsidR="0090666D" w:rsidRDefault="00D908B7" w:rsidP="0090666D">
      <w:pPr>
        <w:pStyle w:val="Heading2"/>
      </w:pPr>
      <w:bookmarkStart w:id="442" w:name="_Toc158930616"/>
      <w:r>
        <w:t>Các hướng phát triển</w:t>
      </w:r>
      <w:bookmarkEnd w:id="442"/>
    </w:p>
    <w:p w14:paraId="16DF454C" w14:textId="13C1BD55" w:rsidR="0090666D" w:rsidRDefault="00AE5EA5" w:rsidP="0090666D">
      <w:r>
        <w:t>Các hướng phát triển của đồ án</w:t>
      </w:r>
      <w:r w:rsidR="00FA3CA8">
        <w:t>:</w:t>
      </w:r>
    </w:p>
    <w:p w14:paraId="03AFB50D" w14:textId="6CBE8A42" w:rsidR="00BD58BB" w:rsidRDefault="00BD58BB" w:rsidP="00E44E21">
      <w:pPr>
        <w:pStyle w:val="ListParagraph"/>
        <w:numPr>
          <w:ilvl w:val="0"/>
          <w:numId w:val="11"/>
        </w:numPr>
      </w:pPr>
      <w:r>
        <w:t>Tăng cường thu thập thêm các loại phấn hoa tại Việt Nam và các nước khác</w:t>
      </w:r>
    </w:p>
    <w:p w14:paraId="3D7F9121" w14:textId="03FA2ECB" w:rsidR="00AE5EA5" w:rsidRDefault="00AE5EA5" w:rsidP="00E44E21">
      <w:pPr>
        <w:pStyle w:val="ListParagraph"/>
        <w:numPr>
          <w:ilvl w:val="0"/>
          <w:numId w:val="11"/>
        </w:numPr>
      </w:pPr>
      <w:r>
        <w:t xml:space="preserve">Tăng cường thêm các đặc trưng </w:t>
      </w:r>
      <w:r w:rsidR="00353DEA">
        <w:t xml:space="preserve">dựa trên đường bao cho phấn hoa </w:t>
      </w:r>
      <w:r w:rsidR="00BD58BB">
        <w:t>.</w:t>
      </w:r>
    </w:p>
    <w:p w14:paraId="472649B6" w14:textId="15EB6E7B" w:rsidR="00353DEA" w:rsidRDefault="00353DEA" w:rsidP="00E44E21">
      <w:pPr>
        <w:pStyle w:val="ListParagraph"/>
        <w:numPr>
          <w:ilvl w:val="0"/>
          <w:numId w:val="11"/>
        </w:numPr>
      </w:pPr>
      <w:r>
        <w:t xml:space="preserve">Trích xuất thêm các đặc trưng của phấn  hoa bao gồm </w:t>
      </w:r>
      <w:proofErr w:type="spellStart"/>
      <w:r>
        <w:t>vân,gai</w:t>
      </w:r>
      <w:proofErr w:type="spellEnd"/>
      <w:r>
        <w:t xml:space="preserve"> </w:t>
      </w:r>
      <w:r w:rsidR="00BD58BB">
        <w:t>,màu sắc.</w:t>
      </w:r>
    </w:p>
    <w:p w14:paraId="459785F4" w14:textId="12A14268" w:rsidR="00BD58BB" w:rsidRDefault="00BD58BB" w:rsidP="00E44E21">
      <w:pPr>
        <w:pStyle w:val="ListParagraph"/>
        <w:numPr>
          <w:ilvl w:val="0"/>
          <w:numId w:val="11"/>
        </w:numPr>
      </w:pPr>
      <w:r>
        <w:t>Phát triển nhận diện phấn hoa trong ảnh có nhiều loại phấn hoa khác nhau</w:t>
      </w:r>
    </w:p>
    <w:p w14:paraId="141F85ED" w14:textId="3F7FEDE7" w:rsidR="00BD58BB" w:rsidRDefault="00BD58BB" w:rsidP="00E44E21">
      <w:pPr>
        <w:pStyle w:val="ListParagraph"/>
        <w:numPr>
          <w:ilvl w:val="0"/>
          <w:numId w:val="11"/>
        </w:numPr>
      </w:pPr>
      <w:r>
        <w:t xml:space="preserve">Phát triển thành ứng dụng nhận dạng các loại phấn hoa </w:t>
      </w:r>
      <w:r w:rsidR="00363316">
        <w:t>.</w:t>
      </w:r>
    </w:p>
    <w:p w14:paraId="26C43C6D" w14:textId="68FAFBE6" w:rsidR="00363316" w:rsidRDefault="00363316" w:rsidP="00E44E21">
      <w:pPr>
        <w:pStyle w:val="ListParagraph"/>
        <w:numPr>
          <w:ilvl w:val="0"/>
          <w:numId w:val="11"/>
        </w:numPr>
      </w:pPr>
      <w:r>
        <w:t>Biểu diễn phấn hoa trong mô hình 3D.</w:t>
      </w:r>
    </w:p>
    <w:p w14:paraId="60291E6B" w14:textId="77777777" w:rsidR="0090666D" w:rsidRDefault="0090666D" w:rsidP="0090666D"/>
    <w:p w14:paraId="53652E39" w14:textId="77777777" w:rsidR="0090666D" w:rsidRDefault="0090666D" w:rsidP="0090666D"/>
    <w:p w14:paraId="0A472F67" w14:textId="77777777" w:rsidR="0090666D" w:rsidRDefault="0090666D" w:rsidP="0090666D"/>
    <w:p w14:paraId="7512CFCF" w14:textId="77777777" w:rsidR="00245B74" w:rsidRDefault="00245B74" w:rsidP="0090666D"/>
    <w:p w14:paraId="4025338C" w14:textId="77777777" w:rsidR="00245B74" w:rsidRDefault="00245B74" w:rsidP="0090666D"/>
    <w:p w14:paraId="5D442E02" w14:textId="77777777" w:rsidR="00245B74" w:rsidRDefault="00245B74" w:rsidP="0090666D"/>
    <w:p w14:paraId="469266C2" w14:textId="77777777" w:rsidR="00245B74" w:rsidRDefault="00245B74" w:rsidP="0090666D"/>
    <w:p w14:paraId="4CC96E02" w14:textId="77777777" w:rsidR="00245B74" w:rsidRDefault="00245B74" w:rsidP="0090666D"/>
    <w:p w14:paraId="75C52E84" w14:textId="77777777" w:rsidR="00245B74" w:rsidRDefault="00245B74" w:rsidP="0090666D"/>
    <w:p w14:paraId="2F6FE1EB" w14:textId="77777777" w:rsidR="00245B74" w:rsidRDefault="00245B74" w:rsidP="0090666D"/>
    <w:p w14:paraId="54172A06" w14:textId="77777777" w:rsidR="00245B74" w:rsidRDefault="00245B74" w:rsidP="0090666D"/>
    <w:p w14:paraId="6F3451B1" w14:textId="77777777" w:rsidR="00245B74" w:rsidRDefault="00245B74" w:rsidP="0090666D"/>
    <w:p w14:paraId="3615240A" w14:textId="77777777" w:rsidR="00245B74" w:rsidRDefault="00245B74" w:rsidP="0090666D"/>
    <w:p w14:paraId="1B844E07" w14:textId="77777777" w:rsidR="00245B74" w:rsidRDefault="00245B74" w:rsidP="0090666D"/>
    <w:bookmarkStart w:id="443" w:name="_Toc158930617" w:displacedByCustomXml="next"/>
    <w:sdt>
      <w:sdtPr>
        <w:rPr>
          <w:b w:val="0"/>
        </w:rPr>
        <w:id w:val="-2044282264"/>
        <w:docPartObj>
          <w:docPartGallery w:val="Bibliographies"/>
          <w:docPartUnique/>
        </w:docPartObj>
      </w:sdtPr>
      <w:sdtEndPr>
        <w:rPr>
          <w:bCs/>
        </w:rPr>
      </w:sdtEndPr>
      <w:sdtContent>
        <w:p w14:paraId="7037C773" w14:textId="77777777" w:rsidR="00F004EE" w:rsidRDefault="00F004EE" w:rsidP="00F004EE">
          <w:pPr>
            <w:pStyle w:val="Heading1"/>
            <w:numPr>
              <w:ilvl w:val="0"/>
              <w:numId w:val="0"/>
            </w:numPr>
            <w:spacing w:before="0" w:after="0"/>
            <w:ind w:left="567" w:hanging="567"/>
          </w:pPr>
          <w:r>
            <w:t>TÀI LIỆU THAM KHẢO</w:t>
          </w:r>
          <w:bookmarkEnd w:id="443"/>
        </w:p>
        <w:p w14:paraId="26EB767F" w14:textId="77777777" w:rsidR="00F004EE" w:rsidRDefault="00F004EE" w:rsidP="00F004EE">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125"/>
          </w:tblGrid>
          <w:tr w:rsidR="00F004EE" w14:paraId="37CD73C9" w14:textId="77777777">
            <w:trPr>
              <w:tblCellSpacing w:w="15" w:type="dxa"/>
            </w:trPr>
            <w:tc>
              <w:tcPr>
                <w:tcW w:w="50" w:type="pct"/>
                <w:hideMark/>
              </w:tcPr>
              <w:p w14:paraId="322DB962" w14:textId="77777777" w:rsidR="00F004EE" w:rsidRDefault="00F004EE">
                <w:pPr>
                  <w:pStyle w:val="Bibliography"/>
                  <w:rPr>
                    <w:noProof/>
                    <w:sz w:val="24"/>
                    <w:szCs w:val="24"/>
                  </w:rPr>
                </w:pPr>
                <w:r>
                  <w:rPr>
                    <w:noProof/>
                  </w:rPr>
                  <w:t xml:space="preserve">[1] </w:t>
                </w:r>
              </w:p>
            </w:tc>
            <w:tc>
              <w:tcPr>
                <w:tcW w:w="0" w:type="auto"/>
                <w:hideMark/>
              </w:tcPr>
              <w:p w14:paraId="1F2DB6E0" w14:textId="77777777" w:rsidR="00F004EE" w:rsidRDefault="00F004EE">
                <w:pPr>
                  <w:pStyle w:val="Bibliography"/>
                  <w:rPr>
                    <w:noProof/>
                  </w:rPr>
                </w:pPr>
                <w:r>
                  <w:rPr>
                    <w:noProof/>
                  </w:rPr>
                  <w:t xml:space="preserve">J. C. K. R. P. Tahir Mahmood, "Artificial intelligence-based classification of pollen grains using attention-guided pollen features aggregation network," </w:t>
                </w:r>
                <w:r>
                  <w:rPr>
                    <w:i/>
                    <w:iCs/>
                    <w:noProof/>
                  </w:rPr>
                  <w:t xml:space="preserve">Journal of King Saud University –, </w:t>
                </w:r>
                <w:r>
                  <w:rPr>
                    <w:noProof/>
                  </w:rPr>
                  <w:t xml:space="preserve">2023. </w:t>
                </w:r>
              </w:p>
            </w:tc>
          </w:tr>
          <w:tr w:rsidR="00F004EE" w14:paraId="7D7747AE" w14:textId="77777777">
            <w:trPr>
              <w:tblCellSpacing w:w="15" w:type="dxa"/>
            </w:trPr>
            <w:tc>
              <w:tcPr>
                <w:tcW w:w="50" w:type="pct"/>
                <w:hideMark/>
              </w:tcPr>
              <w:p w14:paraId="5FDFB9A3" w14:textId="77777777" w:rsidR="00F004EE" w:rsidRDefault="00F004EE">
                <w:pPr>
                  <w:pStyle w:val="Bibliography"/>
                  <w:rPr>
                    <w:noProof/>
                  </w:rPr>
                </w:pPr>
                <w:r>
                  <w:rPr>
                    <w:noProof/>
                  </w:rPr>
                  <w:t xml:space="preserve">[2] </w:t>
                </w:r>
              </w:p>
            </w:tc>
            <w:tc>
              <w:tcPr>
                <w:tcW w:w="0" w:type="auto"/>
                <w:hideMark/>
              </w:tcPr>
              <w:p w14:paraId="24E19754" w14:textId="77777777" w:rsidR="00F004EE" w:rsidRDefault="00F004EE">
                <w:pPr>
                  <w:pStyle w:val="Bibliography"/>
                  <w:rPr>
                    <w:noProof/>
                  </w:rPr>
                </w:pPr>
                <w:r>
                  <w:rPr>
                    <w:noProof/>
                  </w:rPr>
                  <w:t xml:space="preserve">G. B. C. Rafael Redondo, "Pollen segmentation and feature evaluation for automatic classification," 2015. </w:t>
                </w:r>
              </w:p>
            </w:tc>
          </w:tr>
          <w:tr w:rsidR="00F004EE" w14:paraId="3AC95250" w14:textId="77777777">
            <w:trPr>
              <w:tblCellSpacing w:w="15" w:type="dxa"/>
            </w:trPr>
            <w:tc>
              <w:tcPr>
                <w:tcW w:w="50" w:type="pct"/>
                <w:hideMark/>
              </w:tcPr>
              <w:p w14:paraId="6405DA11" w14:textId="77777777" w:rsidR="00F004EE" w:rsidRDefault="00F004EE">
                <w:pPr>
                  <w:pStyle w:val="Bibliography"/>
                  <w:rPr>
                    <w:noProof/>
                  </w:rPr>
                </w:pPr>
                <w:r>
                  <w:rPr>
                    <w:noProof/>
                  </w:rPr>
                  <w:t xml:space="preserve">[3] </w:t>
                </w:r>
              </w:p>
            </w:tc>
            <w:tc>
              <w:tcPr>
                <w:tcW w:w="0" w:type="auto"/>
                <w:hideMark/>
              </w:tcPr>
              <w:p w14:paraId="4F8BA1C1" w14:textId="77777777" w:rsidR="00F004EE" w:rsidRDefault="00F004EE">
                <w:pPr>
                  <w:pStyle w:val="Bibliography"/>
                  <w:rPr>
                    <w:noProof/>
                  </w:rPr>
                </w:pPr>
                <w:r>
                  <w:rPr>
                    <w:noProof/>
                  </w:rPr>
                  <w:t xml:space="preserve">Hoàng Lê Uyên Thục, Phạm Văn Tuấn, "NHẬN DẠNG MẪU HÌNH ẢNH SỬ DỤNG MÔ-MEN HU," 2017. </w:t>
                </w:r>
              </w:p>
            </w:tc>
          </w:tr>
          <w:tr w:rsidR="00F004EE" w14:paraId="7BA263EE" w14:textId="77777777">
            <w:trPr>
              <w:tblCellSpacing w:w="15" w:type="dxa"/>
            </w:trPr>
            <w:tc>
              <w:tcPr>
                <w:tcW w:w="50" w:type="pct"/>
                <w:hideMark/>
              </w:tcPr>
              <w:p w14:paraId="5867A1CD" w14:textId="77777777" w:rsidR="00F004EE" w:rsidRDefault="00F004EE">
                <w:pPr>
                  <w:pStyle w:val="Bibliography"/>
                  <w:rPr>
                    <w:noProof/>
                  </w:rPr>
                </w:pPr>
                <w:r>
                  <w:rPr>
                    <w:noProof/>
                  </w:rPr>
                  <w:t xml:space="preserve">[4] </w:t>
                </w:r>
              </w:p>
            </w:tc>
            <w:tc>
              <w:tcPr>
                <w:tcW w:w="0" w:type="auto"/>
                <w:hideMark/>
              </w:tcPr>
              <w:p w14:paraId="1AB70E0A" w14:textId="77777777" w:rsidR="00F004EE" w:rsidRDefault="00F004EE">
                <w:pPr>
                  <w:pStyle w:val="Bibliography"/>
                  <w:rPr>
                    <w:noProof/>
                  </w:rPr>
                </w:pPr>
                <w:r>
                  <w:rPr>
                    <w:noProof/>
                  </w:rPr>
                  <w:t xml:space="preserve">Trần Bách, Lưới điện và hệ thống điện, Nhà xuất bản Khoa học Kỹ thuật, 2004. </w:t>
                </w:r>
              </w:p>
            </w:tc>
          </w:tr>
          <w:tr w:rsidR="00F004EE" w14:paraId="3842B1BD" w14:textId="77777777">
            <w:trPr>
              <w:tblCellSpacing w:w="15" w:type="dxa"/>
            </w:trPr>
            <w:tc>
              <w:tcPr>
                <w:tcW w:w="50" w:type="pct"/>
                <w:hideMark/>
              </w:tcPr>
              <w:p w14:paraId="1FE09A8C" w14:textId="77777777" w:rsidR="00F004EE" w:rsidRDefault="00F004EE">
                <w:pPr>
                  <w:pStyle w:val="Bibliography"/>
                  <w:rPr>
                    <w:noProof/>
                    <w:lang w:val="vi-VN"/>
                  </w:rPr>
                </w:pPr>
                <w:r>
                  <w:rPr>
                    <w:noProof/>
                    <w:lang w:val="vi-VN"/>
                  </w:rPr>
                  <w:t xml:space="preserve">[5] </w:t>
                </w:r>
              </w:p>
            </w:tc>
            <w:tc>
              <w:tcPr>
                <w:tcW w:w="0" w:type="auto"/>
                <w:hideMark/>
              </w:tcPr>
              <w:p w14:paraId="0695B4B8" w14:textId="77777777" w:rsidR="00F004EE" w:rsidRDefault="00F004EE">
                <w:pPr>
                  <w:pStyle w:val="Bibliography"/>
                  <w:rPr>
                    <w:noProof/>
                    <w:lang w:val="vi-VN"/>
                  </w:rPr>
                </w:pPr>
                <w:r>
                  <w:rPr>
                    <w:noProof/>
                    <w:lang w:val="vi-VN"/>
                  </w:rPr>
                  <w:t xml:space="preserve">Abe Masayuki, “A Practical Approach to Accurate Fault Location on Extra High Voltage Teed Feeders,” </w:t>
                </w:r>
                <w:r>
                  <w:rPr>
                    <w:i/>
                    <w:iCs/>
                    <w:noProof/>
                    <w:lang w:val="vi-VN"/>
                  </w:rPr>
                  <w:t xml:space="preserve">IEEE Transaction on Power Delivery, </w:t>
                </w:r>
                <w:r>
                  <w:rPr>
                    <w:noProof/>
                    <w:lang w:val="vi-VN"/>
                  </w:rPr>
                  <w:t xml:space="preserve">pp. 159-168, 1995. </w:t>
                </w:r>
              </w:p>
            </w:tc>
          </w:tr>
          <w:tr w:rsidR="00F004EE" w14:paraId="04A3A348" w14:textId="77777777">
            <w:trPr>
              <w:tblCellSpacing w:w="15" w:type="dxa"/>
            </w:trPr>
            <w:tc>
              <w:tcPr>
                <w:tcW w:w="50" w:type="pct"/>
                <w:hideMark/>
              </w:tcPr>
              <w:p w14:paraId="71A970A8" w14:textId="77777777" w:rsidR="00F004EE" w:rsidRDefault="00F004EE">
                <w:pPr>
                  <w:pStyle w:val="Bibliography"/>
                  <w:rPr>
                    <w:noProof/>
                  </w:rPr>
                </w:pPr>
                <w:r>
                  <w:rPr>
                    <w:noProof/>
                  </w:rPr>
                  <w:t xml:space="preserve">[6] </w:t>
                </w:r>
              </w:p>
            </w:tc>
            <w:tc>
              <w:tcPr>
                <w:tcW w:w="0" w:type="auto"/>
                <w:hideMark/>
              </w:tcPr>
              <w:p w14:paraId="0C53C470" w14:textId="77777777" w:rsidR="00F004EE" w:rsidRDefault="00F004EE">
                <w:pPr>
                  <w:pStyle w:val="Bibliography"/>
                  <w:rPr>
                    <w:noProof/>
                  </w:rPr>
                </w:pPr>
                <w:r>
                  <w:rPr>
                    <w:noProof/>
                  </w:rPr>
                  <w:t>Microsoft, "Add citations in a Word document," 2017.</w:t>
                </w:r>
              </w:p>
            </w:tc>
          </w:tr>
        </w:tbl>
        <w:p w14:paraId="14BBA32D" w14:textId="77777777" w:rsidR="00F004EE" w:rsidRDefault="00F004EE" w:rsidP="00F004EE">
          <w:pPr>
            <w:rPr>
              <w:rFonts w:eastAsia="Times New Roman"/>
              <w:noProof/>
            </w:rPr>
          </w:pPr>
        </w:p>
        <w:p w14:paraId="7D6FBAA7" w14:textId="77777777" w:rsidR="00F004EE" w:rsidRDefault="00F004EE" w:rsidP="00F004EE">
          <w:r>
            <w:rPr>
              <w:b/>
              <w:bCs/>
            </w:rPr>
            <w:fldChar w:fldCharType="end"/>
          </w:r>
        </w:p>
      </w:sdtContent>
    </w:sdt>
    <w:p w14:paraId="15D96973" w14:textId="77777777" w:rsidR="0090666D" w:rsidRPr="0090666D" w:rsidRDefault="0090666D" w:rsidP="0090666D"/>
    <w:p w14:paraId="507606C3" w14:textId="77777777" w:rsidR="002D791F" w:rsidRDefault="002D791F">
      <w:pPr>
        <w:spacing w:before="0" w:after="160" w:line="259" w:lineRule="auto"/>
        <w:jc w:val="left"/>
      </w:pPr>
      <w:r>
        <w:br w:type="page"/>
      </w:r>
    </w:p>
    <w:p w14:paraId="507606C4" w14:textId="77777777" w:rsidR="005C3AEE" w:rsidRDefault="003C2C4E" w:rsidP="003C2C4E">
      <w:pPr>
        <w:pStyle w:val="Heading1"/>
        <w:numPr>
          <w:ilvl w:val="0"/>
          <w:numId w:val="0"/>
        </w:numPr>
        <w:ind w:left="567"/>
      </w:pPr>
      <w:bookmarkStart w:id="444" w:name="_Toc158930618"/>
      <w:r>
        <w:lastRenderedPageBreak/>
        <w:t>PHỤ LỤC</w:t>
      </w:r>
      <w:bookmarkEnd w:id="444"/>
    </w:p>
    <w:p w14:paraId="507606CB" w14:textId="77777777" w:rsidR="00347B19" w:rsidRDefault="00347B19">
      <w:pPr>
        <w:spacing w:after="160" w:line="259" w:lineRule="auto"/>
        <w:jc w:val="left"/>
        <w:rPr>
          <w:b/>
        </w:rPr>
      </w:pPr>
      <w:r>
        <w:br w:type="page"/>
      </w:r>
    </w:p>
    <w:sectPr w:rsidR="00347B19" w:rsidSect="00C1571F">
      <w:headerReference w:type="default" r:id="rId64"/>
      <w:footerReference w:type="default" r:id="rId65"/>
      <w:headerReference w:type="first" r:id="rId66"/>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F7CC83" w14:textId="77777777" w:rsidR="00323FB8" w:rsidRDefault="00323FB8" w:rsidP="00454810">
      <w:pPr>
        <w:spacing w:before="0" w:line="240" w:lineRule="auto"/>
      </w:pPr>
      <w:r>
        <w:separator/>
      </w:r>
    </w:p>
  </w:endnote>
  <w:endnote w:type="continuationSeparator" w:id="0">
    <w:p w14:paraId="16BBC41C" w14:textId="77777777" w:rsidR="00323FB8" w:rsidRDefault="00323FB8" w:rsidP="00454810">
      <w:pPr>
        <w:spacing w:before="0" w:line="240" w:lineRule="auto"/>
      </w:pPr>
      <w:r>
        <w:continuationSeparator/>
      </w:r>
    </w:p>
  </w:endnote>
  <w:endnote w:type="continuationNotice" w:id="1">
    <w:p w14:paraId="28B817D9" w14:textId="77777777" w:rsidR="00323FB8" w:rsidRDefault="00323FB8">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3"/>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Tahoma">
    <w:panose1 w:val="020B0604030504040204"/>
    <w:charset w:val="A3"/>
    <w:family w:val="swiss"/>
    <w:pitch w:val="variable"/>
    <w:sig w:usb0="E1002EFF" w:usb1="C000605B" w:usb2="00000029" w:usb3="00000000" w:csb0="000101FF" w:csb1="00000000"/>
  </w:font>
  <w:font w:name="Angsana New">
    <w:altName w:val="Leelawadee UI"/>
    <w:panose1 w:val="02020603050405020304"/>
    <w:charset w:val="DE"/>
    <w:family w:val="roman"/>
    <w:pitch w:val="variable"/>
    <w:sig w:usb0="01000000" w:usb1="00000000" w:usb2="00000000" w:usb3="00000000" w:csb0="00010000" w:csb1="00000000"/>
  </w:font>
  <w:font w:name="Cambria Math">
    <w:panose1 w:val="02040503050406030204"/>
    <w:charset w:val="A3"/>
    <w:family w:val="roman"/>
    <w:pitch w:val="variable"/>
    <w:sig w:usb0="E00006FF" w:usb1="420024FF" w:usb2="02000000" w:usb3="00000000" w:csb0="0000019F" w:csb1="00000000"/>
  </w:font>
  <w:font w:name="KaTeX_Math">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760744" w14:textId="77777777" w:rsidR="008C6F44" w:rsidRDefault="008C6F44">
    <w:pPr>
      <w:pStyle w:val="Footer"/>
      <w:jc w:val="right"/>
    </w:pPr>
  </w:p>
  <w:p w14:paraId="50760745" w14:textId="77777777" w:rsidR="008C6F44" w:rsidRDefault="008C6F44">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760746" w14:textId="77777777" w:rsidR="008C6F44" w:rsidRPr="00E62404" w:rsidRDefault="008C6F44">
    <w:pPr>
      <w:pStyle w:val="Footer"/>
      <w:jc w:val="right"/>
      <w:rPr>
        <w:sz w:val="24"/>
        <w:szCs w:val="24"/>
      </w:rPr>
    </w:pPr>
  </w:p>
  <w:p w14:paraId="50760747" w14:textId="77777777" w:rsidR="008C6F44" w:rsidRDefault="008C6F44">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504898"/>
      <w:docPartObj>
        <w:docPartGallery w:val="Page Numbers (Bottom of Page)"/>
        <w:docPartUnique/>
      </w:docPartObj>
    </w:sdtPr>
    <w:sdtEndPr>
      <w:rPr>
        <w:noProof/>
        <w:sz w:val="24"/>
        <w:szCs w:val="24"/>
      </w:rPr>
    </w:sdtEndPr>
    <w:sdtContent>
      <w:p w14:paraId="50760748" w14:textId="5E66C7A2" w:rsidR="008C6F44" w:rsidRPr="00BA193F" w:rsidRDefault="008C6F44"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9F16B4">
          <w:rPr>
            <w:noProof/>
            <w:sz w:val="24"/>
            <w:szCs w:val="24"/>
          </w:rPr>
          <w:t>23</w:t>
        </w:r>
        <w:r w:rsidRPr="00BA193F">
          <w:rPr>
            <w:noProof/>
            <w:sz w:val="24"/>
            <w:szCs w:val="24"/>
          </w:rPr>
          <w:fldChar w:fldCharType="end"/>
        </w:r>
      </w:p>
    </w:sdtContent>
  </w:sdt>
  <w:p w14:paraId="50760749" w14:textId="77777777" w:rsidR="008C6F44" w:rsidRDefault="008C6F4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1A4F06" w14:textId="77777777" w:rsidR="00323FB8" w:rsidRDefault="00323FB8" w:rsidP="00454810">
      <w:pPr>
        <w:spacing w:before="0" w:line="240" w:lineRule="auto"/>
      </w:pPr>
      <w:r>
        <w:separator/>
      </w:r>
    </w:p>
  </w:footnote>
  <w:footnote w:type="continuationSeparator" w:id="0">
    <w:p w14:paraId="74CF60C3" w14:textId="77777777" w:rsidR="00323FB8" w:rsidRDefault="00323FB8" w:rsidP="00454810">
      <w:pPr>
        <w:spacing w:before="0" w:line="240" w:lineRule="auto"/>
      </w:pPr>
      <w:r>
        <w:continuationSeparator/>
      </w:r>
    </w:p>
  </w:footnote>
  <w:footnote w:type="continuationNotice" w:id="1">
    <w:p w14:paraId="2DC455CC" w14:textId="77777777" w:rsidR="00323FB8" w:rsidRDefault="00323FB8">
      <w:pPr>
        <w:spacing w:before="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2830"/>
      <w:gridCol w:w="2830"/>
      <w:gridCol w:w="2830"/>
    </w:tblGrid>
    <w:tr w:rsidR="008C6F44" w14:paraId="4762BE87" w14:textId="77777777" w:rsidTr="297B99FE">
      <w:trPr>
        <w:trHeight w:val="300"/>
      </w:trPr>
      <w:tc>
        <w:tcPr>
          <w:tcW w:w="2830" w:type="dxa"/>
        </w:tcPr>
        <w:p w14:paraId="16A22476" w14:textId="78482053" w:rsidR="008C6F44" w:rsidRDefault="008C6F44" w:rsidP="297B99FE">
          <w:pPr>
            <w:pStyle w:val="Header"/>
            <w:ind w:left="-115"/>
            <w:jc w:val="left"/>
          </w:pPr>
        </w:p>
      </w:tc>
      <w:tc>
        <w:tcPr>
          <w:tcW w:w="2830" w:type="dxa"/>
        </w:tcPr>
        <w:p w14:paraId="320B52E1" w14:textId="42A33A42" w:rsidR="008C6F44" w:rsidRDefault="008C6F44" w:rsidP="297B99FE">
          <w:pPr>
            <w:pStyle w:val="Header"/>
            <w:jc w:val="center"/>
          </w:pPr>
        </w:p>
      </w:tc>
      <w:tc>
        <w:tcPr>
          <w:tcW w:w="2830" w:type="dxa"/>
        </w:tcPr>
        <w:p w14:paraId="1DFFDD76" w14:textId="6254AA34" w:rsidR="008C6F44" w:rsidRDefault="008C6F44" w:rsidP="297B99FE">
          <w:pPr>
            <w:pStyle w:val="Header"/>
            <w:ind w:right="-115"/>
            <w:jc w:val="right"/>
          </w:pPr>
        </w:p>
      </w:tc>
    </w:tr>
  </w:tbl>
  <w:p w14:paraId="4C110A99" w14:textId="0E5E5941" w:rsidR="008C6F44" w:rsidRDefault="008C6F44">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2830"/>
      <w:gridCol w:w="2830"/>
      <w:gridCol w:w="2830"/>
    </w:tblGrid>
    <w:tr w:rsidR="008C6F44" w14:paraId="05193C16" w14:textId="77777777" w:rsidTr="297B99FE">
      <w:trPr>
        <w:trHeight w:val="300"/>
      </w:trPr>
      <w:tc>
        <w:tcPr>
          <w:tcW w:w="2830" w:type="dxa"/>
        </w:tcPr>
        <w:p w14:paraId="0E02FF15" w14:textId="1DE7192E" w:rsidR="008C6F44" w:rsidRDefault="008C6F44" w:rsidP="297B99FE">
          <w:pPr>
            <w:pStyle w:val="Header"/>
            <w:ind w:left="-115"/>
            <w:jc w:val="left"/>
          </w:pPr>
        </w:p>
      </w:tc>
      <w:tc>
        <w:tcPr>
          <w:tcW w:w="2830" w:type="dxa"/>
        </w:tcPr>
        <w:p w14:paraId="119B34EE" w14:textId="060AE6DA" w:rsidR="008C6F44" w:rsidRDefault="008C6F44" w:rsidP="297B99FE">
          <w:pPr>
            <w:pStyle w:val="Header"/>
            <w:jc w:val="center"/>
          </w:pPr>
        </w:p>
      </w:tc>
      <w:tc>
        <w:tcPr>
          <w:tcW w:w="2830" w:type="dxa"/>
        </w:tcPr>
        <w:p w14:paraId="3B00920D" w14:textId="6A8E33D4" w:rsidR="008C6F44" w:rsidRDefault="008C6F44" w:rsidP="297B99FE">
          <w:pPr>
            <w:pStyle w:val="Header"/>
            <w:ind w:right="-115"/>
            <w:jc w:val="right"/>
          </w:pPr>
        </w:p>
      </w:tc>
    </w:tr>
  </w:tbl>
  <w:p w14:paraId="4F1D3E25" w14:textId="0CAD73EA" w:rsidR="008C6F44" w:rsidRDefault="008C6F44">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2830"/>
      <w:gridCol w:w="2830"/>
      <w:gridCol w:w="2830"/>
    </w:tblGrid>
    <w:tr w:rsidR="008C6F44" w14:paraId="5D672372" w14:textId="77777777" w:rsidTr="297B99FE">
      <w:trPr>
        <w:trHeight w:val="300"/>
      </w:trPr>
      <w:tc>
        <w:tcPr>
          <w:tcW w:w="2830" w:type="dxa"/>
        </w:tcPr>
        <w:p w14:paraId="4F9236F5" w14:textId="12716C01" w:rsidR="008C6F44" w:rsidRDefault="008C6F44" w:rsidP="297B99FE">
          <w:pPr>
            <w:pStyle w:val="Header"/>
            <w:ind w:left="-115"/>
            <w:jc w:val="left"/>
          </w:pPr>
        </w:p>
      </w:tc>
      <w:tc>
        <w:tcPr>
          <w:tcW w:w="2830" w:type="dxa"/>
        </w:tcPr>
        <w:p w14:paraId="48C15166" w14:textId="407BFFC2" w:rsidR="008C6F44" w:rsidRDefault="008C6F44" w:rsidP="297B99FE">
          <w:pPr>
            <w:pStyle w:val="Header"/>
            <w:jc w:val="center"/>
          </w:pPr>
        </w:p>
      </w:tc>
      <w:tc>
        <w:tcPr>
          <w:tcW w:w="2830" w:type="dxa"/>
        </w:tcPr>
        <w:p w14:paraId="438258C1" w14:textId="46684CCD" w:rsidR="008C6F44" w:rsidRDefault="008C6F44" w:rsidP="297B99FE">
          <w:pPr>
            <w:pStyle w:val="Header"/>
            <w:ind w:right="-115"/>
            <w:jc w:val="right"/>
          </w:pPr>
        </w:p>
      </w:tc>
    </w:tr>
  </w:tbl>
  <w:p w14:paraId="6CA1C4FB" w14:textId="0EC9CA6B" w:rsidR="008C6F44" w:rsidRDefault="008C6F44">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2830"/>
      <w:gridCol w:w="2830"/>
      <w:gridCol w:w="2830"/>
    </w:tblGrid>
    <w:tr w:rsidR="008C6F44" w14:paraId="7DA42FBF" w14:textId="77777777" w:rsidTr="297B99FE">
      <w:trPr>
        <w:trHeight w:val="300"/>
      </w:trPr>
      <w:tc>
        <w:tcPr>
          <w:tcW w:w="2830" w:type="dxa"/>
        </w:tcPr>
        <w:p w14:paraId="3AEB6CD7" w14:textId="4C7EA216" w:rsidR="008C6F44" w:rsidRDefault="008C6F44" w:rsidP="297B99FE">
          <w:pPr>
            <w:pStyle w:val="Header"/>
            <w:ind w:left="-115"/>
            <w:jc w:val="left"/>
          </w:pPr>
        </w:p>
      </w:tc>
      <w:tc>
        <w:tcPr>
          <w:tcW w:w="2830" w:type="dxa"/>
        </w:tcPr>
        <w:p w14:paraId="6AB9DAD3" w14:textId="111F966A" w:rsidR="008C6F44" w:rsidRDefault="008C6F44" w:rsidP="297B99FE">
          <w:pPr>
            <w:pStyle w:val="Header"/>
            <w:jc w:val="center"/>
          </w:pPr>
        </w:p>
      </w:tc>
      <w:tc>
        <w:tcPr>
          <w:tcW w:w="2830" w:type="dxa"/>
        </w:tcPr>
        <w:p w14:paraId="6506B5C5" w14:textId="3471C190" w:rsidR="008C6F44" w:rsidRDefault="008C6F44" w:rsidP="297B99FE">
          <w:pPr>
            <w:pStyle w:val="Header"/>
            <w:ind w:right="-115"/>
            <w:jc w:val="right"/>
          </w:pPr>
        </w:p>
      </w:tc>
    </w:tr>
  </w:tbl>
  <w:p w14:paraId="48F9107B" w14:textId="4CD11C8A" w:rsidR="008C6F44" w:rsidRDefault="008C6F44">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47BF7"/>
    <w:multiLevelType w:val="multilevel"/>
    <w:tmpl w:val="FD402AB8"/>
    <w:lvl w:ilvl="0">
      <w:start w:val="1"/>
      <w:numFmt w:val="decimal"/>
      <w:lvlText w:val="%1"/>
      <w:lvlJc w:val="left"/>
      <w:pPr>
        <w:ind w:left="360" w:hanging="360"/>
      </w:pPr>
    </w:lvl>
    <w:lvl w:ilvl="1">
      <w:start w:val="1"/>
      <w:numFmt w:val="decimal"/>
      <w:pStyle w:val="Style3"/>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 w15:restartNumberingAfterBreak="0">
    <w:nsid w:val="070E5AEA"/>
    <w:multiLevelType w:val="hybridMultilevel"/>
    <w:tmpl w:val="0EC60CEA"/>
    <w:lvl w:ilvl="0" w:tplc="452E5EBE">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8F540AF"/>
    <w:multiLevelType w:val="hybridMultilevel"/>
    <w:tmpl w:val="B292FDB6"/>
    <w:lvl w:ilvl="0" w:tplc="D74C3630">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D5030C3"/>
    <w:multiLevelType w:val="hybridMultilevel"/>
    <w:tmpl w:val="D5E8AB88"/>
    <w:lvl w:ilvl="0" w:tplc="D74C3630">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E060F8B"/>
    <w:multiLevelType w:val="multilevel"/>
    <w:tmpl w:val="6D106880"/>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pStyle w:val="a"/>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B144BA6"/>
    <w:multiLevelType w:val="hybridMultilevel"/>
    <w:tmpl w:val="CAA002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A33AB4"/>
    <w:multiLevelType w:val="hybridMultilevel"/>
    <w:tmpl w:val="7BE80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342E5A"/>
    <w:multiLevelType w:val="hybridMultilevel"/>
    <w:tmpl w:val="D0CCD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F12BCE"/>
    <w:multiLevelType w:val="hybridMultilevel"/>
    <w:tmpl w:val="8A5A41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A155EC"/>
    <w:multiLevelType w:val="hybridMultilevel"/>
    <w:tmpl w:val="E800C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DD5574"/>
    <w:multiLevelType w:val="hybridMultilevel"/>
    <w:tmpl w:val="065662A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434032CC"/>
    <w:multiLevelType w:val="hybridMultilevel"/>
    <w:tmpl w:val="EF6C8446"/>
    <w:lvl w:ilvl="0" w:tplc="F0B295B0">
      <w:numFmt w:val="bullet"/>
      <w:lvlText w:val="•"/>
      <w:lvlJc w:val="left"/>
      <w:pPr>
        <w:ind w:left="720" w:hanging="720"/>
      </w:pPr>
      <w:rPr>
        <w:rFonts w:ascii="Times New Roman" w:eastAsiaTheme="minorHAnsi"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2" w15:restartNumberingAfterBreak="0">
    <w:nsid w:val="47EB332B"/>
    <w:multiLevelType w:val="hybridMultilevel"/>
    <w:tmpl w:val="3C8AF6E8"/>
    <w:lvl w:ilvl="0" w:tplc="B2BA38D8">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D4C4B8D"/>
    <w:multiLevelType w:val="hybridMultilevel"/>
    <w:tmpl w:val="55D40604"/>
    <w:lvl w:ilvl="0" w:tplc="452E5EBE">
      <w:numFmt w:val="bullet"/>
      <w:lvlText w:val="-"/>
      <w:lvlJc w:val="left"/>
      <w:pPr>
        <w:ind w:left="720" w:hanging="360"/>
      </w:pPr>
      <w:rPr>
        <w:rFonts w:ascii="Times New Roman" w:eastAsiaTheme="minorHAnsi" w:hAnsi="Times New Roman" w:cs="Times New Roman" w:hint="default"/>
      </w:rPr>
    </w:lvl>
    <w:lvl w:ilvl="1" w:tplc="16C4E288">
      <w:numFmt w:val="bullet"/>
      <w:lvlText w:val="•"/>
      <w:lvlJc w:val="left"/>
      <w:pPr>
        <w:ind w:left="1800" w:hanging="72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65D29A8"/>
    <w:multiLevelType w:val="hybridMultilevel"/>
    <w:tmpl w:val="A3D46EB2"/>
    <w:lvl w:ilvl="0" w:tplc="65C6DF2A">
      <w:numFmt w:val="bullet"/>
      <w:lvlText w:val=""/>
      <w:lvlJc w:val="left"/>
      <w:pPr>
        <w:ind w:left="720" w:hanging="360"/>
      </w:pPr>
      <w:rPr>
        <w:rFonts w:ascii="Symbol" w:eastAsia="Times New Roman" w:hAnsi="Symbol" w:cs="Times New Roman"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6" w15:restartNumberingAfterBreak="0">
    <w:nsid w:val="79D2345C"/>
    <w:multiLevelType w:val="hybridMultilevel"/>
    <w:tmpl w:val="B9BA9D80"/>
    <w:lvl w:ilvl="0" w:tplc="452E5EBE">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4"/>
  </w:num>
  <w:num w:numId="2">
    <w:abstractNumId w:val="15"/>
  </w:num>
  <w:num w:numId="3">
    <w:abstractNumId w:val="13"/>
  </w:num>
  <w:num w:numId="4">
    <w:abstractNumId w:val="9"/>
  </w:num>
  <w:num w:numId="5">
    <w:abstractNumId w:val="14"/>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5"/>
  </w:num>
  <w:num w:numId="9">
    <w:abstractNumId w:val="3"/>
  </w:num>
  <w:num w:numId="10">
    <w:abstractNumId w:val="8"/>
  </w:num>
  <w:num w:numId="11">
    <w:abstractNumId w:val="7"/>
  </w:num>
  <w:num w:numId="12">
    <w:abstractNumId w:val="6"/>
  </w:num>
  <w:num w:numId="13">
    <w:abstractNumId w:val="1"/>
  </w:num>
  <w:num w:numId="14">
    <w:abstractNumId w:val="12"/>
  </w:num>
  <w:num w:numId="15">
    <w:abstractNumId w:val="10"/>
  </w:num>
  <w:num w:numId="16">
    <w:abstractNumId w:val="16"/>
  </w:num>
  <w:num w:numId="17">
    <w:abstractNumId w:val="1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7C85"/>
    <w:rsid w:val="00003C5C"/>
    <w:rsid w:val="00004802"/>
    <w:rsid w:val="00004F56"/>
    <w:rsid w:val="000052A5"/>
    <w:rsid w:val="000122A5"/>
    <w:rsid w:val="000124ED"/>
    <w:rsid w:val="000127AE"/>
    <w:rsid w:val="000179A5"/>
    <w:rsid w:val="00021094"/>
    <w:rsid w:val="00022269"/>
    <w:rsid w:val="000231EA"/>
    <w:rsid w:val="00025E44"/>
    <w:rsid w:val="00030771"/>
    <w:rsid w:val="00031412"/>
    <w:rsid w:val="00033FA4"/>
    <w:rsid w:val="000345D6"/>
    <w:rsid w:val="00037E94"/>
    <w:rsid w:val="0004251E"/>
    <w:rsid w:val="0004398F"/>
    <w:rsid w:val="00046ED3"/>
    <w:rsid w:val="00051A78"/>
    <w:rsid w:val="000549AA"/>
    <w:rsid w:val="00061EC9"/>
    <w:rsid w:val="00065145"/>
    <w:rsid w:val="00073C90"/>
    <w:rsid w:val="00076A56"/>
    <w:rsid w:val="00077CEA"/>
    <w:rsid w:val="000805EB"/>
    <w:rsid w:val="000815C2"/>
    <w:rsid w:val="00082D5B"/>
    <w:rsid w:val="0008542E"/>
    <w:rsid w:val="000864CE"/>
    <w:rsid w:val="000912E1"/>
    <w:rsid w:val="000920E5"/>
    <w:rsid w:val="0009386D"/>
    <w:rsid w:val="00093C70"/>
    <w:rsid w:val="00094194"/>
    <w:rsid w:val="00095965"/>
    <w:rsid w:val="000962E5"/>
    <w:rsid w:val="000A109E"/>
    <w:rsid w:val="000A174B"/>
    <w:rsid w:val="000A17C7"/>
    <w:rsid w:val="000A6E16"/>
    <w:rsid w:val="000B0B05"/>
    <w:rsid w:val="000B1A6E"/>
    <w:rsid w:val="000B3142"/>
    <w:rsid w:val="000B5176"/>
    <w:rsid w:val="000B59E7"/>
    <w:rsid w:val="000B6253"/>
    <w:rsid w:val="000C2A50"/>
    <w:rsid w:val="000C453B"/>
    <w:rsid w:val="000C72F2"/>
    <w:rsid w:val="000D271E"/>
    <w:rsid w:val="000D5698"/>
    <w:rsid w:val="000D657D"/>
    <w:rsid w:val="000D7DB7"/>
    <w:rsid w:val="000E09B6"/>
    <w:rsid w:val="000E28CE"/>
    <w:rsid w:val="000E64C8"/>
    <w:rsid w:val="000E67F2"/>
    <w:rsid w:val="000E6F00"/>
    <w:rsid w:val="000E79CB"/>
    <w:rsid w:val="000F061E"/>
    <w:rsid w:val="000F29BB"/>
    <w:rsid w:val="000F57E0"/>
    <w:rsid w:val="00101E79"/>
    <w:rsid w:val="0010455A"/>
    <w:rsid w:val="001075E9"/>
    <w:rsid w:val="00110C30"/>
    <w:rsid w:val="0011160C"/>
    <w:rsid w:val="00115176"/>
    <w:rsid w:val="00116747"/>
    <w:rsid w:val="00116EB8"/>
    <w:rsid w:val="00117AEB"/>
    <w:rsid w:val="00120C98"/>
    <w:rsid w:val="00121033"/>
    <w:rsid w:val="0012610E"/>
    <w:rsid w:val="00131B92"/>
    <w:rsid w:val="00131D28"/>
    <w:rsid w:val="0013270E"/>
    <w:rsid w:val="00134F1A"/>
    <w:rsid w:val="00135BC0"/>
    <w:rsid w:val="00137919"/>
    <w:rsid w:val="00137E85"/>
    <w:rsid w:val="001401C2"/>
    <w:rsid w:val="001433A1"/>
    <w:rsid w:val="00143A30"/>
    <w:rsid w:val="00145D02"/>
    <w:rsid w:val="00146DE3"/>
    <w:rsid w:val="0014706D"/>
    <w:rsid w:val="00150095"/>
    <w:rsid w:val="001501D0"/>
    <w:rsid w:val="00150F48"/>
    <w:rsid w:val="001516C8"/>
    <w:rsid w:val="00153D17"/>
    <w:rsid w:val="00153D63"/>
    <w:rsid w:val="00156A63"/>
    <w:rsid w:val="00157574"/>
    <w:rsid w:val="00157D1E"/>
    <w:rsid w:val="00157FD6"/>
    <w:rsid w:val="00160625"/>
    <w:rsid w:val="00160DA3"/>
    <w:rsid w:val="00161742"/>
    <w:rsid w:val="0016177E"/>
    <w:rsid w:val="00162497"/>
    <w:rsid w:val="00162ABC"/>
    <w:rsid w:val="00170EAE"/>
    <w:rsid w:val="001725DB"/>
    <w:rsid w:val="001741C3"/>
    <w:rsid w:val="00174838"/>
    <w:rsid w:val="00176002"/>
    <w:rsid w:val="00180456"/>
    <w:rsid w:val="001817AA"/>
    <w:rsid w:val="00182F9A"/>
    <w:rsid w:val="00184164"/>
    <w:rsid w:val="00185D2C"/>
    <w:rsid w:val="001915FA"/>
    <w:rsid w:val="00191E1D"/>
    <w:rsid w:val="0019225B"/>
    <w:rsid w:val="00194E34"/>
    <w:rsid w:val="001964E5"/>
    <w:rsid w:val="00197453"/>
    <w:rsid w:val="00197BEA"/>
    <w:rsid w:val="001A200D"/>
    <w:rsid w:val="001B2FAF"/>
    <w:rsid w:val="001C11F5"/>
    <w:rsid w:val="001C2975"/>
    <w:rsid w:val="001C344B"/>
    <w:rsid w:val="001D03DA"/>
    <w:rsid w:val="001D3638"/>
    <w:rsid w:val="001D3BF7"/>
    <w:rsid w:val="001D55E2"/>
    <w:rsid w:val="001D5E33"/>
    <w:rsid w:val="001E11D7"/>
    <w:rsid w:val="001E2EC6"/>
    <w:rsid w:val="001E41C1"/>
    <w:rsid w:val="001E7266"/>
    <w:rsid w:val="001F1657"/>
    <w:rsid w:val="001F2589"/>
    <w:rsid w:val="001F25EA"/>
    <w:rsid w:val="001F2C3A"/>
    <w:rsid w:val="001F4E7B"/>
    <w:rsid w:val="001F4FA3"/>
    <w:rsid w:val="00200822"/>
    <w:rsid w:val="00200AA5"/>
    <w:rsid w:val="00206FBA"/>
    <w:rsid w:val="0020701C"/>
    <w:rsid w:val="002117CA"/>
    <w:rsid w:val="00213DFF"/>
    <w:rsid w:val="0021401C"/>
    <w:rsid w:val="0021671E"/>
    <w:rsid w:val="00217277"/>
    <w:rsid w:val="0022098E"/>
    <w:rsid w:val="002218BC"/>
    <w:rsid w:val="00221DA1"/>
    <w:rsid w:val="0022622B"/>
    <w:rsid w:val="00230E68"/>
    <w:rsid w:val="0023220A"/>
    <w:rsid w:val="002338DA"/>
    <w:rsid w:val="00233DB4"/>
    <w:rsid w:val="00235913"/>
    <w:rsid w:val="00236E16"/>
    <w:rsid w:val="00240277"/>
    <w:rsid w:val="002413A2"/>
    <w:rsid w:val="00241D87"/>
    <w:rsid w:val="00243AF9"/>
    <w:rsid w:val="00245B74"/>
    <w:rsid w:val="00255950"/>
    <w:rsid w:val="0026153F"/>
    <w:rsid w:val="00280E4C"/>
    <w:rsid w:val="0028199C"/>
    <w:rsid w:val="002830F3"/>
    <w:rsid w:val="00283C1A"/>
    <w:rsid w:val="00284AB8"/>
    <w:rsid w:val="00284C88"/>
    <w:rsid w:val="00286B8A"/>
    <w:rsid w:val="00287A11"/>
    <w:rsid w:val="0029438A"/>
    <w:rsid w:val="00294F67"/>
    <w:rsid w:val="002A0F23"/>
    <w:rsid w:val="002A1416"/>
    <w:rsid w:val="002A21AB"/>
    <w:rsid w:val="002A6C48"/>
    <w:rsid w:val="002B0A67"/>
    <w:rsid w:val="002B125E"/>
    <w:rsid w:val="002B2DFD"/>
    <w:rsid w:val="002B39A8"/>
    <w:rsid w:val="002B5A7B"/>
    <w:rsid w:val="002C06B2"/>
    <w:rsid w:val="002C2A5B"/>
    <w:rsid w:val="002C32CB"/>
    <w:rsid w:val="002C390B"/>
    <w:rsid w:val="002D028D"/>
    <w:rsid w:val="002D2A16"/>
    <w:rsid w:val="002D4F42"/>
    <w:rsid w:val="002D50F7"/>
    <w:rsid w:val="002D791F"/>
    <w:rsid w:val="002D7AB3"/>
    <w:rsid w:val="002E00FC"/>
    <w:rsid w:val="002E0AA1"/>
    <w:rsid w:val="002E173A"/>
    <w:rsid w:val="002E1B04"/>
    <w:rsid w:val="002E1E47"/>
    <w:rsid w:val="002E436B"/>
    <w:rsid w:val="002E49F5"/>
    <w:rsid w:val="002E5378"/>
    <w:rsid w:val="002E5615"/>
    <w:rsid w:val="002E5B1D"/>
    <w:rsid w:val="002E67E1"/>
    <w:rsid w:val="002E6E09"/>
    <w:rsid w:val="002E7B19"/>
    <w:rsid w:val="002F1AE7"/>
    <w:rsid w:val="002F21C3"/>
    <w:rsid w:val="00305129"/>
    <w:rsid w:val="003053DC"/>
    <w:rsid w:val="00305F9D"/>
    <w:rsid w:val="00306E11"/>
    <w:rsid w:val="00307D7F"/>
    <w:rsid w:val="003104AA"/>
    <w:rsid w:val="00310B24"/>
    <w:rsid w:val="00311FAF"/>
    <w:rsid w:val="00312E82"/>
    <w:rsid w:val="00315212"/>
    <w:rsid w:val="00317F05"/>
    <w:rsid w:val="00321C87"/>
    <w:rsid w:val="00322914"/>
    <w:rsid w:val="00323FB8"/>
    <w:rsid w:val="003245C4"/>
    <w:rsid w:val="0032468B"/>
    <w:rsid w:val="003246D5"/>
    <w:rsid w:val="003271B5"/>
    <w:rsid w:val="00332A18"/>
    <w:rsid w:val="00332C8D"/>
    <w:rsid w:val="00333233"/>
    <w:rsid w:val="00333EDF"/>
    <w:rsid w:val="00335872"/>
    <w:rsid w:val="003358BE"/>
    <w:rsid w:val="00337178"/>
    <w:rsid w:val="003374E7"/>
    <w:rsid w:val="003436A5"/>
    <w:rsid w:val="0034462E"/>
    <w:rsid w:val="00345947"/>
    <w:rsid w:val="003474FE"/>
    <w:rsid w:val="00347994"/>
    <w:rsid w:val="00347AD5"/>
    <w:rsid w:val="00347B19"/>
    <w:rsid w:val="00350C03"/>
    <w:rsid w:val="00351AAC"/>
    <w:rsid w:val="00353DEA"/>
    <w:rsid w:val="00355A3B"/>
    <w:rsid w:val="00356B70"/>
    <w:rsid w:val="003600C7"/>
    <w:rsid w:val="003601DC"/>
    <w:rsid w:val="00363316"/>
    <w:rsid w:val="0036336F"/>
    <w:rsid w:val="00367CF3"/>
    <w:rsid w:val="00370AE1"/>
    <w:rsid w:val="0037103F"/>
    <w:rsid w:val="00371ADD"/>
    <w:rsid w:val="00381505"/>
    <w:rsid w:val="0038316F"/>
    <w:rsid w:val="003835FC"/>
    <w:rsid w:val="00385B7D"/>
    <w:rsid w:val="00390C37"/>
    <w:rsid w:val="003917CD"/>
    <w:rsid w:val="00393A66"/>
    <w:rsid w:val="00394221"/>
    <w:rsid w:val="00397186"/>
    <w:rsid w:val="003B0952"/>
    <w:rsid w:val="003B0E3B"/>
    <w:rsid w:val="003B2DF3"/>
    <w:rsid w:val="003B4C10"/>
    <w:rsid w:val="003B573A"/>
    <w:rsid w:val="003C2C4E"/>
    <w:rsid w:val="003C327F"/>
    <w:rsid w:val="003C34C6"/>
    <w:rsid w:val="003C4F08"/>
    <w:rsid w:val="003D1C0E"/>
    <w:rsid w:val="003D2540"/>
    <w:rsid w:val="003D42D0"/>
    <w:rsid w:val="003D5A1D"/>
    <w:rsid w:val="003D689F"/>
    <w:rsid w:val="003E1285"/>
    <w:rsid w:val="003E152B"/>
    <w:rsid w:val="003E4BE4"/>
    <w:rsid w:val="003E6B08"/>
    <w:rsid w:val="003E7DF1"/>
    <w:rsid w:val="003E7F51"/>
    <w:rsid w:val="003F2358"/>
    <w:rsid w:val="003F2BB8"/>
    <w:rsid w:val="003F31F3"/>
    <w:rsid w:val="003F3860"/>
    <w:rsid w:val="003F6E36"/>
    <w:rsid w:val="003F7C70"/>
    <w:rsid w:val="003F7EDF"/>
    <w:rsid w:val="00402425"/>
    <w:rsid w:val="00404801"/>
    <w:rsid w:val="00404CEB"/>
    <w:rsid w:val="0040621A"/>
    <w:rsid w:val="00410FD3"/>
    <w:rsid w:val="00411D0F"/>
    <w:rsid w:val="004125F6"/>
    <w:rsid w:val="00412BB3"/>
    <w:rsid w:val="00413D1F"/>
    <w:rsid w:val="00414139"/>
    <w:rsid w:val="00416196"/>
    <w:rsid w:val="00423997"/>
    <w:rsid w:val="004270E9"/>
    <w:rsid w:val="00431906"/>
    <w:rsid w:val="00435895"/>
    <w:rsid w:val="00437E9C"/>
    <w:rsid w:val="00443AA9"/>
    <w:rsid w:val="00447928"/>
    <w:rsid w:val="00450641"/>
    <w:rsid w:val="004509E9"/>
    <w:rsid w:val="00450C36"/>
    <w:rsid w:val="00454810"/>
    <w:rsid w:val="00457EE6"/>
    <w:rsid w:val="0046080B"/>
    <w:rsid w:val="00460A5A"/>
    <w:rsid w:val="00472296"/>
    <w:rsid w:val="004735BF"/>
    <w:rsid w:val="00475B34"/>
    <w:rsid w:val="00476518"/>
    <w:rsid w:val="00477003"/>
    <w:rsid w:val="00481B35"/>
    <w:rsid w:val="0048247C"/>
    <w:rsid w:val="00484A73"/>
    <w:rsid w:val="0048598B"/>
    <w:rsid w:val="00485D09"/>
    <w:rsid w:val="0048724E"/>
    <w:rsid w:val="00492AC4"/>
    <w:rsid w:val="00493E71"/>
    <w:rsid w:val="00495FF3"/>
    <w:rsid w:val="00496995"/>
    <w:rsid w:val="004A0317"/>
    <w:rsid w:val="004A0DAA"/>
    <w:rsid w:val="004A16BA"/>
    <w:rsid w:val="004A2D9F"/>
    <w:rsid w:val="004A2E11"/>
    <w:rsid w:val="004A3260"/>
    <w:rsid w:val="004A3287"/>
    <w:rsid w:val="004A4604"/>
    <w:rsid w:val="004A750A"/>
    <w:rsid w:val="004A780F"/>
    <w:rsid w:val="004B056D"/>
    <w:rsid w:val="004B2BE6"/>
    <w:rsid w:val="004B49EA"/>
    <w:rsid w:val="004C1557"/>
    <w:rsid w:val="004C1764"/>
    <w:rsid w:val="004C1D97"/>
    <w:rsid w:val="004C5F66"/>
    <w:rsid w:val="004C663F"/>
    <w:rsid w:val="004C6F85"/>
    <w:rsid w:val="004D1E3D"/>
    <w:rsid w:val="004D24D6"/>
    <w:rsid w:val="004D302A"/>
    <w:rsid w:val="004D728D"/>
    <w:rsid w:val="004D7EB2"/>
    <w:rsid w:val="004E0588"/>
    <w:rsid w:val="004E0FB9"/>
    <w:rsid w:val="004E245F"/>
    <w:rsid w:val="004E4445"/>
    <w:rsid w:val="004F12B2"/>
    <w:rsid w:val="004F2185"/>
    <w:rsid w:val="004F3A0D"/>
    <w:rsid w:val="004F3D9C"/>
    <w:rsid w:val="004F526D"/>
    <w:rsid w:val="004F5F9E"/>
    <w:rsid w:val="00502EA0"/>
    <w:rsid w:val="00503C51"/>
    <w:rsid w:val="00504792"/>
    <w:rsid w:val="005110CE"/>
    <w:rsid w:val="00512F07"/>
    <w:rsid w:val="005146DE"/>
    <w:rsid w:val="00515BBB"/>
    <w:rsid w:val="005161A1"/>
    <w:rsid w:val="00517515"/>
    <w:rsid w:val="00517D5E"/>
    <w:rsid w:val="005206B9"/>
    <w:rsid w:val="00522007"/>
    <w:rsid w:val="00522ECE"/>
    <w:rsid w:val="00523FBA"/>
    <w:rsid w:val="005275DA"/>
    <w:rsid w:val="00530B78"/>
    <w:rsid w:val="0053357B"/>
    <w:rsid w:val="00534817"/>
    <w:rsid w:val="00536E92"/>
    <w:rsid w:val="005370B6"/>
    <w:rsid w:val="005403F7"/>
    <w:rsid w:val="00542B73"/>
    <w:rsid w:val="0055081E"/>
    <w:rsid w:val="005517C9"/>
    <w:rsid w:val="00553798"/>
    <w:rsid w:val="0055574D"/>
    <w:rsid w:val="00560D6C"/>
    <w:rsid w:val="005617F2"/>
    <w:rsid w:val="0056191B"/>
    <w:rsid w:val="00570434"/>
    <w:rsid w:val="005706E2"/>
    <w:rsid w:val="005706E6"/>
    <w:rsid w:val="00571D24"/>
    <w:rsid w:val="00572621"/>
    <w:rsid w:val="00574086"/>
    <w:rsid w:val="00580092"/>
    <w:rsid w:val="0058314A"/>
    <w:rsid w:val="00583BB5"/>
    <w:rsid w:val="005842E0"/>
    <w:rsid w:val="005851A4"/>
    <w:rsid w:val="00586C28"/>
    <w:rsid w:val="00586E32"/>
    <w:rsid w:val="0059286A"/>
    <w:rsid w:val="00593AC7"/>
    <w:rsid w:val="005942C5"/>
    <w:rsid w:val="00594313"/>
    <w:rsid w:val="005949E4"/>
    <w:rsid w:val="0059743F"/>
    <w:rsid w:val="005A1EA7"/>
    <w:rsid w:val="005A2513"/>
    <w:rsid w:val="005A2E37"/>
    <w:rsid w:val="005A33CE"/>
    <w:rsid w:val="005A5D5D"/>
    <w:rsid w:val="005A6510"/>
    <w:rsid w:val="005A7F3F"/>
    <w:rsid w:val="005B2DEF"/>
    <w:rsid w:val="005B71AB"/>
    <w:rsid w:val="005C1430"/>
    <w:rsid w:val="005C3AEE"/>
    <w:rsid w:val="005C48C6"/>
    <w:rsid w:val="005C59B8"/>
    <w:rsid w:val="005C71AE"/>
    <w:rsid w:val="005D1417"/>
    <w:rsid w:val="005D34A4"/>
    <w:rsid w:val="005D6730"/>
    <w:rsid w:val="005E1668"/>
    <w:rsid w:val="005E213F"/>
    <w:rsid w:val="005E50DA"/>
    <w:rsid w:val="005F1635"/>
    <w:rsid w:val="005F3301"/>
    <w:rsid w:val="005F63D7"/>
    <w:rsid w:val="006002F7"/>
    <w:rsid w:val="00604851"/>
    <w:rsid w:val="006137CF"/>
    <w:rsid w:val="0061593E"/>
    <w:rsid w:val="006169B4"/>
    <w:rsid w:val="00616F13"/>
    <w:rsid w:val="006204A8"/>
    <w:rsid w:val="00620F08"/>
    <w:rsid w:val="00622550"/>
    <w:rsid w:val="006240D6"/>
    <w:rsid w:val="00624CF6"/>
    <w:rsid w:val="006272EB"/>
    <w:rsid w:val="00631A5A"/>
    <w:rsid w:val="00632B72"/>
    <w:rsid w:val="006357B2"/>
    <w:rsid w:val="00635889"/>
    <w:rsid w:val="00637D3E"/>
    <w:rsid w:val="00637E0C"/>
    <w:rsid w:val="006428AC"/>
    <w:rsid w:val="00643C69"/>
    <w:rsid w:val="00644F3C"/>
    <w:rsid w:val="00646E29"/>
    <w:rsid w:val="0064713E"/>
    <w:rsid w:val="0064768D"/>
    <w:rsid w:val="006478DC"/>
    <w:rsid w:val="006515E3"/>
    <w:rsid w:val="00653189"/>
    <w:rsid w:val="00661737"/>
    <w:rsid w:val="00664958"/>
    <w:rsid w:val="00664D47"/>
    <w:rsid w:val="006667A7"/>
    <w:rsid w:val="00671BB3"/>
    <w:rsid w:val="006726CF"/>
    <w:rsid w:val="00673C4F"/>
    <w:rsid w:val="00674974"/>
    <w:rsid w:val="00677C0A"/>
    <w:rsid w:val="00681065"/>
    <w:rsid w:val="006813A2"/>
    <w:rsid w:val="00681A0B"/>
    <w:rsid w:val="00681B78"/>
    <w:rsid w:val="00681E0D"/>
    <w:rsid w:val="0068279A"/>
    <w:rsid w:val="00683B76"/>
    <w:rsid w:val="0068460D"/>
    <w:rsid w:val="00685B72"/>
    <w:rsid w:val="00686033"/>
    <w:rsid w:val="0069229C"/>
    <w:rsid w:val="006924F5"/>
    <w:rsid w:val="00697624"/>
    <w:rsid w:val="00697D49"/>
    <w:rsid w:val="006A00CD"/>
    <w:rsid w:val="006A0B8B"/>
    <w:rsid w:val="006A123C"/>
    <w:rsid w:val="006A6C05"/>
    <w:rsid w:val="006B1A70"/>
    <w:rsid w:val="006B1FE9"/>
    <w:rsid w:val="006B3154"/>
    <w:rsid w:val="006B72D3"/>
    <w:rsid w:val="006B73F4"/>
    <w:rsid w:val="006C0264"/>
    <w:rsid w:val="006C2359"/>
    <w:rsid w:val="006C2474"/>
    <w:rsid w:val="006E109B"/>
    <w:rsid w:val="006E10D0"/>
    <w:rsid w:val="006E2404"/>
    <w:rsid w:val="006F0B22"/>
    <w:rsid w:val="006F1CB3"/>
    <w:rsid w:val="006F1EE6"/>
    <w:rsid w:val="006F2743"/>
    <w:rsid w:val="006F2934"/>
    <w:rsid w:val="006F68E6"/>
    <w:rsid w:val="006F7479"/>
    <w:rsid w:val="00702928"/>
    <w:rsid w:val="00702D8B"/>
    <w:rsid w:val="00705054"/>
    <w:rsid w:val="00706E8F"/>
    <w:rsid w:val="0070778F"/>
    <w:rsid w:val="007101FF"/>
    <w:rsid w:val="00710B0F"/>
    <w:rsid w:val="007114C6"/>
    <w:rsid w:val="00712403"/>
    <w:rsid w:val="00712BDC"/>
    <w:rsid w:val="007140FF"/>
    <w:rsid w:val="00717197"/>
    <w:rsid w:val="007201AE"/>
    <w:rsid w:val="007201E7"/>
    <w:rsid w:val="00720423"/>
    <w:rsid w:val="00722C68"/>
    <w:rsid w:val="007249B2"/>
    <w:rsid w:val="0072688D"/>
    <w:rsid w:val="0072707A"/>
    <w:rsid w:val="007277AB"/>
    <w:rsid w:val="00730DE5"/>
    <w:rsid w:val="007332F9"/>
    <w:rsid w:val="007336C4"/>
    <w:rsid w:val="00736E28"/>
    <w:rsid w:val="00736F30"/>
    <w:rsid w:val="00741F4C"/>
    <w:rsid w:val="00742EF5"/>
    <w:rsid w:val="007434AB"/>
    <w:rsid w:val="00743C63"/>
    <w:rsid w:val="00744571"/>
    <w:rsid w:val="00745838"/>
    <w:rsid w:val="0074608B"/>
    <w:rsid w:val="00747C50"/>
    <w:rsid w:val="0075474E"/>
    <w:rsid w:val="00756544"/>
    <w:rsid w:val="00757DE4"/>
    <w:rsid w:val="00760DB5"/>
    <w:rsid w:val="00761B6D"/>
    <w:rsid w:val="00763A8E"/>
    <w:rsid w:val="00763BA2"/>
    <w:rsid w:val="00766285"/>
    <w:rsid w:val="00770708"/>
    <w:rsid w:val="00771E49"/>
    <w:rsid w:val="007753E1"/>
    <w:rsid w:val="00776415"/>
    <w:rsid w:val="007821A1"/>
    <w:rsid w:val="00782446"/>
    <w:rsid w:val="00782544"/>
    <w:rsid w:val="00782FF8"/>
    <w:rsid w:val="0078585E"/>
    <w:rsid w:val="00786B60"/>
    <w:rsid w:val="0078716D"/>
    <w:rsid w:val="0078754E"/>
    <w:rsid w:val="007926EA"/>
    <w:rsid w:val="00792F9C"/>
    <w:rsid w:val="00793EBA"/>
    <w:rsid w:val="00793FD2"/>
    <w:rsid w:val="007949D8"/>
    <w:rsid w:val="00794C67"/>
    <w:rsid w:val="0079594C"/>
    <w:rsid w:val="0079608E"/>
    <w:rsid w:val="00797AA0"/>
    <w:rsid w:val="007A0A23"/>
    <w:rsid w:val="007A4F2D"/>
    <w:rsid w:val="007A5E9A"/>
    <w:rsid w:val="007A6A2B"/>
    <w:rsid w:val="007A6BDC"/>
    <w:rsid w:val="007A6EC1"/>
    <w:rsid w:val="007A7212"/>
    <w:rsid w:val="007A73B4"/>
    <w:rsid w:val="007B5964"/>
    <w:rsid w:val="007B5FE8"/>
    <w:rsid w:val="007B75EB"/>
    <w:rsid w:val="007B773E"/>
    <w:rsid w:val="007B7D10"/>
    <w:rsid w:val="007C0574"/>
    <w:rsid w:val="007C11EB"/>
    <w:rsid w:val="007C316D"/>
    <w:rsid w:val="007C32EF"/>
    <w:rsid w:val="007C3F3D"/>
    <w:rsid w:val="007C493A"/>
    <w:rsid w:val="007C6333"/>
    <w:rsid w:val="007D133D"/>
    <w:rsid w:val="007D1468"/>
    <w:rsid w:val="007D1AF4"/>
    <w:rsid w:val="007D25C5"/>
    <w:rsid w:val="007D2B70"/>
    <w:rsid w:val="007D5345"/>
    <w:rsid w:val="007D57C1"/>
    <w:rsid w:val="007E0F1A"/>
    <w:rsid w:val="007E2E61"/>
    <w:rsid w:val="007E3D39"/>
    <w:rsid w:val="007E4812"/>
    <w:rsid w:val="007F0688"/>
    <w:rsid w:val="007F283B"/>
    <w:rsid w:val="007F2A10"/>
    <w:rsid w:val="007F3B11"/>
    <w:rsid w:val="007F6201"/>
    <w:rsid w:val="007F6370"/>
    <w:rsid w:val="008006C4"/>
    <w:rsid w:val="00803568"/>
    <w:rsid w:val="008043A2"/>
    <w:rsid w:val="00806A3C"/>
    <w:rsid w:val="00811FC7"/>
    <w:rsid w:val="00816AA3"/>
    <w:rsid w:val="00820BA6"/>
    <w:rsid w:val="00820D10"/>
    <w:rsid w:val="00820E95"/>
    <w:rsid w:val="00821AB5"/>
    <w:rsid w:val="00822204"/>
    <w:rsid w:val="00822D61"/>
    <w:rsid w:val="00825233"/>
    <w:rsid w:val="00825610"/>
    <w:rsid w:val="00825742"/>
    <w:rsid w:val="008271BA"/>
    <w:rsid w:val="008273CF"/>
    <w:rsid w:val="008319CE"/>
    <w:rsid w:val="00832688"/>
    <w:rsid w:val="00833205"/>
    <w:rsid w:val="00833287"/>
    <w:rsid w:val="0083435A"/>
    <w:rsid w:val="0083463F"/>
    <w:rsid w:val="00837795"/>
    <w:rsid w:val="00842871"/>
    <w:rsid w:val="0084628A"/>
    <w:rsid w:val="00847CAC"/>
    <w:rsid w:val="00850DDC"/>
    <w:rsid w:val="008511D5"/>
    <w:rsid w:val="00853A33"/>
    <w:rsid w:val="008555E8"/>
    <w:rsid w:val="0085625A"/>
    <w:rsid w:val="00856380"/>
    <w:rsid w:val="008579FE"/>
    <w:rsid w:val="00862DB0"/>
    <w:rsid w:val="00863018"/>
    <w:rsid w:val="0086447A"/>
    <w:rsid w:val="00871A22"/>
    <w:rsid w:val="00875545"/>
    <w:rsid w:val="00875C19"/>
    <w:rsid w:val="00876F94"/>
    <w:rsid w:val="00880171"/>
    <w:rsid w:val="008808E3"/>
    <w:rsid w:val="00885C9C"/>
    <w:rsid w:val="00890759"/>
    <w:rsid w:val="00892B28"/>
    <w:rsid w:val="00893DEE"/>
    <w:rsid w:val="00893E04"/>
    <w:rsid w:val="008942BA"/>
    <w:rsid w:val="00895469"/>
    <w:rsid w:val="008A1EFA"/>
    <w:rsid w:val="008A3604"/>
    <w:rsid w:val="008A4367"/>
    <w:rsid w:val="008A4F2F"/>
    <w:rsid w:val="008A56DC"/>
    <w:rsid w:val="008A5C49"/>
    <w:rsid w:val="008A7382"/>
    <w:rsid w:val="008B457B"/>
    <w:rsid w:val="008B5B94"/>
    <w:rsid w:val="008B6A89"/>
    <w:rsid w:val="008C090C"/>
    <w:rsid w:val="008C6F44"/>
    <w:rsid w:val="008D0167"/>
    <w:rsid w:val="008D1579"/>
    <w:rsid w:val="008D18AA"/>
    <w:rsid w:val="008D1BF5"/>
    <w:rsid w:val="008D28C5"/>
    <w:rsid w:val="008D428C"/>
    <w:rsid w:val="008D6430"/>
    <w:rsid w:val="008D705E"/>
    <w:rsid w:val="008D7D6F"/>
    <w:rsid w:val="008E0567"/>
    <w:rsid w:val="008E0CAE"/>
    <w:rsid w:val="008E618E"/>
    <w:rsid w:val="008E7C7F"/>
    <w:rsid w:val="008F1A07"/>
    <w:rsid w:val="008F41F0"/>
    <w:rsid w:val="0090666D"/>
    <w:rsid w:val="00910F17"/>
    <w:rsid w:val="0091190A"/>
    <w:rsid w:val="00911E16"/>
    <w:rsid w:val="0091261B"/>
    <w:rsid w:val="0091313C"/>
    <w:rsid w:val="00914637"/>
    <w:rsid w:val="009155DC"/>
    <w:rsid w:val="00916591"/>
    <w:rsid w:val="009235F7"/>
    <w:rsid w:val="00925FB8"/>
    <w:rsid w:val="00926001"/>
    <w:rsid w:val="00930406"/>
    <w:rsid w:val="00931DCE"/>
    <w:rsid w:val="00933C31"/>
    <w:rsid w:val="00933E5E"/>
    <w:rsid w:val="0093486E"/>
    <w:rsid w:val="00934F56"/>
    <w:rsid w:val="00935620"/>
    <w:rsid w:val="00935C95"/>
    <w:rsid w:val="00941CB6"/>
    <w:rsid w:val="00942B20"/>
    <w:rsid w:val="00942FA5"/>
    <w:rsid w:val="00951668"/>
    <w:rsid w:val="00951911"/>
    <w:rsid w:val="0095299A"/>
    <w:rsid w:val="0095318E"/>
    <w:rsid w:val="00953B66"/>
    <w:rsid w:val="00953BFE"/>
    <w:rsid w:val="009638F0"/>
    <w:rsid w:val="00964292"/>
    <w:rsid w:val="009663B0"/>
    <w:rsid w:val="009705A5"/>
    <w:rsid w:val="00973ACA"/>
    <w:rsid w:val="00980A14"/>
    <w:rsid w:val="00983810"/>
    <w:rsid w:val="00984CBC"/>
    <w:rsid w:val="009903B5"/>
    <w:rsid w:val="009968BD"/>
    <w:rsid w:val="00997FFB"/>
    <w:rsid w:val="009A0E5D"/>
    <w:rsid w:val="009A1578"/>
    <w:rsid w:val="009A2757"/>
    <w:rsid w:val="009A2A51"/>
    <w:rsid w:val="009A4A27"/>
    <w:rsid w:val="009A4C53"/>
    <w:rsid w:val="009B0AEB"/>
    <w:rsid w:val="009B2164"/>
    <w:rsid w:val="009B2413"/>
    <w:rsid w:val="009B49AA"/>
    <w:rsid w:val="009B6EC8"/>
    <w:rsid w:val="009C16DF"/>
    <w:rsid w:val="009C1860"/>
    <w:rsid w:val="009C20E7"/>
    <w:rsid w:val="009C2AD0"/>
    <w:rsid w:val="009C50A1"/>
    <w:rsid w:val="009C683A"/>
    <w:rsid w:val="009C6891"/>
    <w:rsid w:val="009C68C6"/>
    <w:rsid w:val="009D1968"/>
    <w:rsid w:val="009D22AA"/>
    <w:rsid w:val="009D23A7"/>
    <w:rsid w:val="009D2FF8"/>
    <w:rsid w:val="009D5879"/>
    <w:rsid w:val="009D5ED2"/>
    <w:rsid w:val="009D72CC"/>
    <w:rsid w:val="009E1F6D"/>
    <w:rsid w:val="009E1F84"/>
    <w:rsid w:val="009E5769"/>
    <w:rsid w:val="009E7750"/>
    <w:rsid w:val="009F16B4"/>
    <w:rsid w:val="009F539C"/>
    <w:rsid w:val="009F609F"/>
    <w:rsid w:val="00A002DB"/>
    <w:rsid w:val="00A00D33"/>
    <w:rsid w:val="00A05D1D"/>
    <w:rsid w:val="00A07634"/>
    <w:rsid w:val="00A07655"/>
    <w:rsid w:val="00A1006D"/>
    <w:rsid w:val="00A11182"/>
    <w:rsid w:val="00A11966"/>
    <w:rsid w:val="00A16D67"/>
    <w:rsid w:val="00A17F55"/>
    <w:rsid w:val="00A17FAF"/>
    <w:rsid w:val="00A231DB"/>
    <w:rsid w:val="00A23B06"/>
    <w:rsid w:val="00A30E3A"/>
    <w:rsid w:val="00A32492"/>
    <w:rsid w:val="00A32861"/>
    <w:rsid w:val="00A32C7F"/>
    <w:rsid w:val="00A34647"/>
    <w:rsid w:val="00A34F51"/>
    <w:rsid w:val="00A374C5"/>
    <w:rsid w:val="00A400F2"/>
    <w:rsid w:val="00A422A4"/>
    <w:rsid w:val="00A43591"/>
    <w:rsid w:val="00A44504"/>
    <w:rsid w:val="00A47B7A"/>
    <w:rsid w:val="00A50D8F"/>
    <w:rsid w:val="00A5156D"/>
    <w:rsid w:val="00A51DBD"/>
    <w:rsid w:val="00A53808"/>
    <w:rsid w:val="00A5453E"/>
    <w:rsid w:val="00A552F7"/>
    <w:rsid w:val="00A55868"/>
    <w:rsid w:val="00A55E16"/>
    <w:rsid w:val="00A56FA1"/>
    <w:rsid w:val="00A57B9E"/>
    <w:rsid w:val="00A60ED7"/>
    <w:rsid w:val="00A6154F"/>
    <w:rsid w:val="00A66301"/>
    <w:rsid w:val="00A678D2"/>
    <w:rsid w:val="00A71AB7"/>
    <w:rsid w:val="00A74482"/>
    <w:rsid w:val="00A7570D"/>
    <w:rsid w:val="00A762B7"/>
    <w:rsid w:val="00A77775"/>
    <w:rsid w:val="00A83948"/>
    <w:rsid w:val="00A840AA"/>
    <w:rsid w:val="00A84BE5"/>
    <w:rsid w:val="00A84E47"/>
    <w:rsid w:val="00A85EE8"/>
    <w:rsid w:val="00A863B5"/>
    <w:rsid w:val="00A91242"/>
    <w:rsid w:val="00A91BA5"/>
    <w:rsid w:val="00A94748"/>
    <w:rsid w:val="00A96EB0"/>
    <w:rsid w:val="00AA1541"/>
    <w:rsid w:val="00AA20A3"/>
    <w:rsid w:val="00AA4B40"/>
    <w:rsid w:val="00AA639A"/>
    <w:rsid w:val="00AA6D22"/>
    <w:rsid w:val="00AB046E"/>
    <w:rsid w:val="00AB13B8"/>
    <w:rsid w:val="00AB2490"/>
    <w:rsid w:val="00AB4EB5"/>
    <w:rsid w:val="00AB574C"/>
    <w:rsid w:val="00AB63D6"/>
    <w:rsid w:val="00AC0031"/>
    <w:rsid w:val="00AC436E"/>
    <w:rsid w:val="00AC5977"/>
    <w:rsid w:val="00AC711A"/>
    <w:rsid w:val="00AD2102"/>
    <w:rsid w:val="00AD444D"/>
    <w:rsid w:val="00AD60C9"/>
    <w:rsid w:val="00AD7EFB"/>
    <w:rsid w:val="00AE1511"/>
    <w:rsid w:val="00AE1CC1"/>
    <w:rsid w:val="00AE3A85"/>
    <w:rsid w:val="00AE5EA5"/>
    <w:rsid w:val="00AF2F94"/>
    <w:rsid w:val="00AF3FEA"/>
    <w:rsid w:val="00AF5763"/>
    <w:rsid w:val="00AF5903"/>
    <w:rsid w:val="00B0135E"/>
    <w:rsid w:val="00B0143E"/>
    <w:rsid w:val="00B01643"/>
    <w:rsid w:val="00B016A4"/>
    <w:rsid w:val="00B017AD"/>
    <w:rsid w:val="00B01D2A"/>
    <w:rsid w:val="00B02307"/>
    <w:rsid w:val="00B03554"/>
    <w:rsid w:val="00B071F4"/>
    <w:rsid w:val="00B10402"/>
    <w:rsid w:val="00B140CA"/>
    <w:rsid w:val="00B14A56"/>
    <w:rsid w:val="00B15A1B"/>
    <w:rsid w:val="00B22273"/>
    <w:rsid w:val="00B22998"/>
    <w:rsid w:val="00B25B48"/>
    <w:rsid w:val="00B27AE1"/>
    <w:rsid w:val="00B31036"/>
    <w:rsid w:val="00B310E7"/>
    <w:rsid w:val="00B31A34"/>
    <w:rsid w:val="00B3287F"/>
    <w:rsid w:val="00B36F85"/>
    <w:rsid w:val="00B37A49"/>
    <w:rsid w:val="00B42078"/>
    <w:rsid w:val="00B4281D"/>
    <w:rsid w:val="00B433FD"/>
    <w:rsid w:val="00B43ED3"/>
    <w:rsid w:val="00B450E6"/>
    <w:rsid w:val="00B466F1"/>
    <w:rsid w:val="00B47CA2"/>
    <w:rsid w:val="00B47D73"/>
    <w:rsid w:val="00B513DD"/>
    <w:rsid w:val="00B530A9"/>
    <w:rsid w:val="00B55A49"/>
    <w:rsid w:val="00B604FE"/>
    <w:rsid w:val="00B60AA0"/>
    <w:rsid w:val="00B621E5"/>
    <w:rsid w:val="00B64BE9"/>
    <w:rsid w:val="00B65691"/>
    <w:rsid w:val="00B65A1F"/>
    <w:rsid w:val="00B66E4D"/>
    <w:rsid w:val="00B71184"/>
    <w:rsid w:val="00B716A0"/>
    <w:rsid w:val="00B7214B"/>
    <w:rsid w:val="00B72653"/>
    <w:rsid w:val="00B7268B"/>
    <w:rsid w:val="00B73556"/>
    <w:rsid w:val="00B76864"/>
    <w:rsid w:val="00B8043C"/>
    <w:rsid w:val="00B80BA3"/>
    <w:rsid w:val="00B81698"/>
    <w:rsid w:val="00B82197"/>
    <w:rsid w:val="00B827C0"/>
    <w:rsid w:val="00B82CBE"/>
    <w:rsid w:val="00B83492"/>
    <w:rsid w:val="00B83DAE"/>
    <w:rsid w:val="00B84418"/>
    <w:rsid w:val="00B85B03"/>
    <w:rsid w:val="00B956EB"/>
    <w:rsid w:val="00B95950"/>
    <w:rsid w:val="00B965A5"/>
    <w:rsid w:val="00B97512"/>
    <w:rsid w:val="00BA193F"/>
    <w:rsid w:val="00BA1EC2"/>
    <w:rsid w:val="00BA25C8"/>
    <w:rsid w:val="00BA285C"/>
    <w:rsid w:val="00BA5938"/>
    <w:rsid w:val="00BA7676"/>
    <w:rsid w:val="00BA7C85"/>
    <w:rsid w:val="00BB072A"/>
    <w:rsid w:val="00BB0C7D"/>
    <w:rsid w:val="00BB0FD9"/>
    <w:rsid w:val="00BB281A"/>
    <w:rsid w:val="00BB3D01"/>
    <w:rsid w:val="00BB6070"/>
    <w:rsid w:val="00BB6182"/>
    <w:rsid w:val="00BB7E3E"/>
    <w:rsid w:val="00BC07A1"/>
    <w:rsid w:val="00BC0BC1"/>
    <w:rsid w:val="00BC1933"/>
    <w:rsid w:val="00BC2D7D"/>
    <w:rsid w:val="00BC6AD5"/>
    <w:rsid w:val="00BD061F"/>
    <w:rsid w:val="00BD4EC1"/>
    <w:rsid w:val="00BD58BB"/>
    <w:rsid w:val="00BD6593"/>
    <w:rsid w:val="00BD709D"/>
    <w:rsid w:val="00BD713E"/>
    <w:rsid w:val="00BE00BE"/>
    <w:rsid w:val="00BE1231"/>
    <w:rsid w:val="00BE1433"/>
    <w:rsid w:val="00BE418D"/>
    <w:rsid w:val="00BE49D3"/>
    <w:rsid w:val="00BF044A"/>
    <w:rsid w:val="00BF140B"/>
    <w:rsid w:val="00BF1A1E"/>
    <w:rsid w:val="00BF621E"/>
    <w:rsid w:val="00BF720A"/>
    <w:rsid w:val="00C00548"/>
    <w:rsid w:val="00C0211C"/>
    <w:rsid w:val="00C033A9"/>
    <w:rsid w:val="00C03665"/>
    <w:rsid w:val="00C07B87"/>
    <w:rsid w:val="00C11E98"/>
    <w:rsid w:val="00C121BE"/>
    <w:rsid w:val="00C1242D"/>
    <w:rsid w:val="00C13A1E"/>
    <w:rsid w:val="00C1571F"/>
    <w:rsid w:val="00C23F24"/>
    <w:rsid w:val="00C2697F"/>
    <w:rsid w:val="00C30421"/>
    <w:rsid w:val="00C31F3D"/>
    <w:rsid w:val="00C3704B"/>
    <w:rsid w:val="00C41063"/>
    <w:rsid w:val="00C41F88"/>
    <w:rsid w:val="00C458E9"/>
    <w:rsid w:val="00C5146C"/>
    <w:rsid w:val="00C52252"/>
    <w:rsid w:val="00C57B7F"/>
    <w:rsid w:val="00C61838"/>
    <w:rsid w:val="00C71E3E"/>
    <w:rsid w:val="00C73A8F"/>
    <w:rsid w:val="00C763B4"/>
    <w:rsid w:val="00C80FB7"/>
    <w:rsid w:val="00C81429"/>
    <w:rsid w:val="00C850C1"/>
    <w:rsid w:val="00C9085C"/>
    <w:rsid w:val="00C96EC2"/>
    <w:rsid w:val="00CA525E"/>
    <w:rsid w:val="00CA6A62"/>
    <w:rsid w:val="00CA6B9E"/>
    <w:rsid w:val="00CA7E55"/>
    <w:rsid w:val="00CB1DDA"/>
    <w:rsid w:val="00CB2670"/>
    <w:rsid w:val="00CB3182"/>
    <w:rsid w:val="00CB7DEB"/>
    <w:rsid w:val="00CC0AEE"/>
    <w:rsid w:val="00CC0F11"/>
    <w:rsid w:val="00CC136C"/>
    <w:rsid w:val="00CC1CC7"/>
    <w:rsid w:val="00CD0DD0"/>
    <w:rsid w:val="00CE0A3F"/>
    <w:rsid w:val="00CE172F"/>
    <w:rsid w:val="00CE1C4D"/>
    <w:rsid w:val="00CE713A"/>
    <w:rsid w:val="00CF12BF"/>
    <w:rsid w:val="00CF20DD"/>
    <w:rsid w:val="00CF25A6"/>
    <w:rsid w:val="00CF3E1E"/>
    <w:rsid w:val="00CF3E4A"/>
    <w:rsid w:val="00CF5A43"/>
    <w:rsid w:val="00D009F0"/>
    <w:rsid w:val="00D01CB2"/>
    <w:rsid w:val="00D01E9C"/>
    <w:rsid w:val="00D034EF"/>
    <w:rsid w:val="00D04B2D"/>
    <w:rsid w:val="00D0558D"/>
    <w:rsid w:val="00D0797C"/>
    <w:rsid w:val="00D07D97"/>
    <w:rsid w:val="00D144B3"/>
    <w:rsid w:val="00D145A3"/>
    <w:rsid w:val="00D16594"/>
    <w:rsid w:val="00D16D91"/>
    <w:rsid w:val="00D222AD"/>
    <w:rsid w:val="00D24F46"/>
    <w:rsid w:val="00D26403"/>
    <w:rsid w:val="00D3011F"/>
    <w:rsid w:val="00D3238F"/>
    <w:rsid w:val="00D324B2"/>
    <w:rsid w:val="00D3254B"/>
    <w:rsid w:val="00D32587"/>
    <w:rsid w:val="00D32BBF"/>
    <w:rsid w:val="00D334FC"/>
    <w:rsid w:val="00D36778"/>
    <w:rsid w:val="00D36EA5"/>
    <w:rsid w:val="00D37F24"/>
    <w:rsid w:val="00D43CE5"/>
    <w:rsid w:val="00D464C9"/>
    <w:rsid w:val="00D466EE"/>
    <w:rsid w:val="00D500DA"/>
    <w:rsid w:val="00D520D0"/>
    <w:rsid w:val="00D529CA"/>
    <w:rsid w:val="00D57054"/>
    <w:rsid w:val="00D6455F"/>
    <w:rsid w:val="00D67432"/>
    <w:rsid w:val="00D7043F"/>
    <w:rsid w:val="00D70B3B"/>
    <w:rsid w:val="00D712DC"/>
    <w:rsid w:val="00D766A7"/>
    <w:rsid w:val="00D76ED1"/>
    <w:rsid w:val="00D772CB"/>
    <w:rsid w:val="00D778C3"/>
    <w:rsid w:val="00D8221F"/>
    <w:rsid w:val="00D83CD2"/>
    <w:rsid w:val="00D8534A"/>
    <w:rsid w:val="00D87A08"/>
    <w:rsid w:val="00D908B7"/>
    <w:rsid w:val="00D94AB6"/>
    <w:rsid w:val="00D96A92"/>
    <w:rsid w:val="00D96C12"/>
    <w:rsid w:val="00D97652"/>
    <w:rsid w:val="00DA2486"/>
    <w:rsid w:val="00DA4D36"/>
    <w:rsid w:val="00DA6D8B"/>
    <w:rsid w:val="00DA7A95"/>
    <w:rsid w:val="00DB078B"/>
    <w:rsid w:val="00DB0AB0"/>
    <w:rsid w:val="00DB163A"/>
    <w:rsid w:val="00DB1FF8"/>
    <w:rsid w:val="00DB5B4F"/>
    <w:rsid w:val="00DB6722"/>
    <w:rsid w:val="00DB7BA9"/>
    <w:rsid w:val="00DC145C"/>
    <w:rsid w:val="00DC2E58"/>
    <w:rsid w:val="00DC3215"/>
    <w:rsid w:val="00DC3D22"/>
    <w:rsid w:val="00DC4546"/>
    <w:rsid w:val="00DD134B"/>
    <w:rsid w:val="00DD148E"/>
    <w:rsid w:val="00DD17C9"/>
    <w:rsid w:val="00DD28A2"/>
    <w:rsid w:val="00DD2C25"/>
    <w:rsid w:val="00DD3675"/>
    <w:rsid w:val="00DD469A"/>
    <w:rsid w:val="00DD46A7"/>
    <w:rsid w:val="00DD4CCD"/>
    <w:rsid w:val="00DD5E64"/>
    <w:rsid w:val="00DD68F1"/>
    <w:rsid w:val="00DD714A"/>
    <w:rsid w:val="00DD7576"/>
    <w:rsid w:val="00DE17A5"/>
    <w:rsid w:val="00DE1E99"/>
    <w:rsid w:val="00DE5974"/>
    <w:rsid w:val="00DE78E5"/>
    <w:rsid w:val="00DF04DA"/>
    <w:rsid w:val="00DF0E4D"/>
    <w:rsid w:val="00DF17D1"/>
    <w:rsid w:val="00DF3B18"/>
    <w:rsid w:val="00DF76CA"/>
    <w:rsid w:val="00E0051B"/>
    <w:rsid w:val="00E01E00"/>
    <w:rsid w:val="00E0414C"/>
    <w:rsid w:val="00E05666"/>
    <w:rsid w:val="00E07687"/>
    <w:rsid w:val="00E07E8D"/>
    <w:rsid w:val="00E11162"/>
    <w:rsid w:val="00E132B0"/>
    <w:rsid w:val="00E1381F"/>
    <w:rsid w:val="00E13934"/>
    <w:rsid w:val="00E158E3"/>
    <w:rsid w:val="00E15B6C"/>
    <w:rsid w:val="00E167BC"/>
    <w:rsid w:val="00E16F3E"/>
    <w:rsid w:val="00E235C9"/>
    <w:rsid w:val="00E24132"/>
    <w:rsid w:val="00E32F2C"/>
    <w:rsid w:val="00E33609"/>
    <w:rsid w:val="00E35671"/>
    <w:rsid w:val="00E40AED"/>
    <w:rsid w:val="00E40B4C"/>
    <w:rsid w:val="00E44223"/>
    <w:rsid w:val="00E444D1"/>
    <w:rsid w:val="00E44E21"/>
    <w:rsid w:val="00E45610"/>
    <w:rsid w:val="00E45C48"/>
    <w:rsid w:val="00E4617B"/>
    <w:rsid w:val="00E47593"/>
    <w:rsid w:val="00E47B82"/>
    <w:rsid w:val="00E52B59"/>
    <w:rsid w:val="00E535F8"/>
    <w:rsid w:val="00E54611"/>
    <w:rsid w:val="00E55EB4"/>
    <w:rsid w:val="00E60E9E"/>
    <w:rsid w:val="00E62404"/>
    <w:rsid w:val="00E63568"/>
    <w:rsid w:val="00E64876"/>
    <w:rsid w:val="00E6592C"/>
    <w:rsid w:val="00E65FF0"/>
    <w:rsid w:val="00E7131A"/>
    <w:rsid w:val="00E7238E"/>
    <w:rsid w:val="00E83D24"/>
    <w:rsid w:val="00E84112"/>
    <w:rsid w:val="00E87B55"/>
    <w:rsid w:val="00E92E0A"/>
    <w:rsid w:val="00E97F5F"/>
    <w:rsid w:val="00EA0333"/>
    <w:rsid w:val="00EA08E6"/>
    <w:rsid w:val="00EA1851"/>
    <w:rsid w:val="00EB2D48"/>
    <w:rsid w:val="00EB4014"/>
    <w:rsid w:val="00EB46F8"/>
    <w:rsid w:val="00EB538A"/>
    <w:rsid w:val="00EB75F6"/>
    <w:rsid w:val="00EC00DD"/>
    <w:rsid w:val="00EC1524"/>
    <w:rsid w:val="00EC188E"/>
    <w:rsid w:val="00EC39EC"/>
    <w:rsid w:val="00EC3E1E"/>
    <w:rsid w:val="00EC4587"/>
    <w:rsid w:val="00EC5379"/>
    <w:rsid w:val="00ED04DD"/>
    <w:rsid w:val="00ED0DEF"/>
    <w:rsid w:val="00ED241D"/>
    <w:rsid w:val="00ED2CCB"/>
    <w:rsid w:val="00ED479B"/>
    <w:rsid w:val="00ED496F"/>
    <w:rsid w:val="00ED4B6B"/>
    <w:rsid w:val="00ED7E15"/>
    <w:rsid w:val="00EE1F29"/>
    <w:rsid w:val="00EE3BC4"/>
    <w:rsid w:val="00EE4D50"/>
    <w:rsid w:val="00EE5F53"/>
    <w:rsid w:val="00EF5097"/>
    <w:rsid w:val="00EF5C49"/>
    <w:rsid w:val="00F004EE"/>
    <w:rsid w:val="00F005F9"/>
    <w:rsid w:val="00F00969"/>
    <w:rsid w:val="00F04E7D"/>
    <w:rsid w:val="00F117F9"/>
    <w:rsid w:val="00F11D17"/>
    <w:rsid w:val="00F11E87"/>
    <w:rsid w:val="00F125FF"/>
    <w:rsid w:val="00F128A0"/>
    <w:rsid w:val="00F12936"/>
    <w:rsid w:val="00F1360F"/>
    <w:rsid w:val="00F137A8"/>
    <w:rsid w:val="00F14697"/>
    <w:rsid w:val="00F15E73"/>
    <w:rsid w:val="00F20AF6"/>
    <w:rsid w:val="00F23613"/>
    <w:rsid w:val="00F24D0F"/>
    <w:rsid w:val="00F2601A"/>
    <w:rsid w:val="00F26C79"/>
    <w:rsid w:val="00F30295"/>
    <w:rsid w:val="00F302CA"/>
    <w:rsid w:val="00F33D9D"/>
    <w:rsid w:val="00F3535C"/>
    <w:rsid w:val="00F37687"/>
    <w:rsid w:val="00F40A41"/>
    <w:rsid w:val="00F44D62"/>
    <w:rsid w:val="00F46FD9"/>
    <w:rsid w:val="00F478E7"/>
    <w:rsid w:val="00F51260"/>
    <w:rsid w:val="00F5640D"/>
    <w:rsid w:val="00F57EE3"/>
    <w:rsid w:val="00F602BE"/>
    <w:rsid w:val="00F67667"/>
    <w:rsid w:val="00F71AB3"/>
    <w:rsid w:val="00F73572"/>
    <w:rsid w:val="00F7433F"/>
    <w:rsid w:val="00F76360"/>
    <w:rsid w:val="00F802B8"/>
    <w:rsid w:val="00F8129A"/>
    <w:rsid w:val="00F86B79"/>
    <w:rsid w:val="00F909B9"/>
    <w:rsid w:val="00F9233C"/>
    <w:rsid w:val="00F926FD"/>
    <w:rsid w:val="00F93B9A"/>
    <w:rsid w:val="00F94B3E"/>
    <w:rsid w:val="00F956F2"/>
    <w:rsid w:val="00F95B23"/>
    <w:rsid w:val="00F95F1A"/>
    <w:rsid w:val="00F97AAA"/>
    <w:rsid w:val="00FA0AAD"/>
    <w:rsid w:val="00FA263C"/>
    <w:rsid w:val="00FA2C69"/>
    <w:rsid w:val="00FA2E2E"/>
    <w:rsid w:val="00FA3CA8"/>
    <w:rsid w:val="00FA52B0"/>
    <w:rsid w:val="00FA6C85"/>
    <w:rsid w:val="00FB171E"/>
    <w:rsid w:val="00FB3261"/>
    <w:rsid w:val="00FB712C"/>
    <w:rsid w:val="00FC0296"/>
    <w:rsid w:val="00FC08E2"/>
    <w:rsid w:val="00FC0E18"/>
    <w:rsid w:val="00FC3782"/>
    <w:rsid w:val="00FC3D18"/>
    <w:rsid w:val="00FC5A07"/>
    <w:rsid w:val="00FC5FE8"/>
    <w:rsid w:val="00FC6FEB"/>
    <w:rsid w:val="00FC7357"/>
    <w:rsid w:val="00FC7D59"/>
    <w:rsid w:val="00FD1FFD"/>
    <w:rsid w:val="00FD2480"/>
    <w:rsid w:val="00FD2AC7"/>
    <w:rsid w:val="00FD3014"/>
    <w:rsid w:val="00FD32CA"/>
    <w:rsid w:val="00FD42C9"/>
    <w:rsid w:val="00FD52AD"/>
    <w:rsid w:val="00FD606F"/>
    <w:rsid w:val="00FE0050"/>
    <w:rsid w:val="00FE1D9B"/>
    <w:rsid w:val="00FE2D00"/>
    <w:rsid w:val="00FE353A"/>
    <w:rsid w:val="00FE3DCF"/>
    <w:rsid w:val="00FE44EA"/>
    <w:rsid w:val="00FE5A0A"/>
    <w:rsid w:val="00FE60DA"/>
    <w:rsid w:val="00FE7E31"/>
    <w:rsid w:val="00FF533F"/>
    <w:rsid w:val="08550950"/>
    <w:rsid w:val="0ADEDB28"/>
    <w:rsid w:val="172F0218"/>
    <w:rsid w:val="214BE262"/>
    <w:rsid w:val="297B99FE"/>
    <w:rsid w:val="29AA9657"/>
    <w:rsid w:val="4958A038"/>
    <w:rsid w:val="67C969E2"/>
    <w:rsid w:val="6B7747AF"/>
    <w:rsid w:val="6C766948"/>
    <w:rsid w:val="71614ECE"/>
    <w:rsid w:val="73D11B92"/>
    <w:rsid w:val="74FEA8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614ECE"/>
  <w15:docId w15:val="{98C5268E-54FC-46BC-B69D-58B85634B0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4F46"/>
  </w:style>
  <w:style w:type="paragraph" w:styleId="Heading1">
    <w:name w:val="heading 1"/>
    <w:aliases w:val="CHUONG,CHƯƠNG"/>
    <w:basedOn w:val="ListParagraph"/>
    <w:next w:val="Normal"/>
    <w:link w:val="Heading1Char"/>
    <w:uiPriority w:val="9"/>
    <w:qFormat/>
    <w:rsid w:val="00FC0296"/>
    <w:pPr>
      <w:numPr>
        <w:numId w:val="1"/>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
      </w:numPr>
      <w:spacing w:before="40"/>
      <w:outlineLvl w:val="3"/>
    </w:pPr>
    <w:rPr>
      <w:rFonts w:eastAsiaTheme="majorEastAsia"/>
      <w:i/>
      <w:iCs/>
      <w:color w:val="auto"/>
    </w:rPr>
  </w:style>
  <w:style w:type="paragraph" w:styleId="Heading5">
    <w:name w:val="heading 5"/>
    <w:basedOn w:val="Normal"/>
    <w:next w:val="Normal"/>
    <w:link w:val="Heading5Char"/>
    <w:uiPriority w:val="9"/>
    <w:unhideWhenUsed/>
    <w:rsid w:val="00F302CA"/>
    <w:pPr>
      <w:keepNext/>
      <w:keepLines/>
      <w:spacing w:before="200" w:line="360" w:lineRule="auto"/>
      <w:outlineLvl w:val="4"/>
    </w:pPr>
    <w:rPr>
      <w:rFonts w:eastAsiaTheme="majorEastAsia" w:cstheme="majorBidi"/>
      <w:color w:val="auto"/>
      <w:kern w:val="2"/>
      <w:szCs w:val="20"/>
      <w:lang w:val="sv-SE"/>
    </w:rPr>
  </w:style>
  <w:style w:type="paragraph" w:styleId="Heading6">
    <w:name w:val="heading 6"/>
    <w:basedOn w:val="Normal"/>
    <w:next w:val="Normal"/>
    <w:link w:val="Heading6Char"/>
    <w:uiPriority w:val="9"/>
    <w:unhideWhenUsed/>
    <w:qFormat/>
    <w:rsid w:val="00F302CA"/>
    <w:pPr>
      <w:keepNext/>
      <w:keepLines/>
      <w:spacing w:before="200" w:line="360" w:lineRule="auto"/>
      <w:outlineLvl w:val="5"/>
    </w:pPr>
    <w:rPr>
      <w:rFonts w:asciiTheme="majorHAnsi" w:eastAsiaTheme="majorEastAsia" w:hAnsiTheme="majorHAnsi" w:cstheme="majorBidi"/>
      <w:i/>
      <w:iCs/>
      <w:color w:val="1F4D78" w:themeColor="accent1" w:themeShade="7F"/>
      <w:kern w:val="2"/>
      <w:szCs w:val="20"/>
      <w:lang w:val="sv-SE"/>
    </w:rPr>
  </w:style>
  <w:style w:type="paragraph" w:styleId="Heading7">
    <w:name w:val="heading 7"/>
    <w:basedOn w:val="Normal"/>
    <w:next w:val="Normal"/>
    <w:link w:val="Heading7Char"/>
    <w:uiPriority w:val="9"/>
    <w:semiHidden/>
    <w:unhideWhenUsed/>
    <w:qFormat/>
    <w:rsid w:val="00F302CA"/>
    <w:pPr>
      <w:keepNext/>
      <w:keepLines/>
      <w:spacing w:before="200" w:line="360" w:lineRule="auto"/>
      <w:outlineLvl w:val="6"/>
    </w:pPr>
    <w:rPr>
      <w:rFonts w:asciiTheme="majorHAnsi" w:eastAsiaTheme="majorEastAsia" w:hAnsiTheme="majorHAnsi" w:cstheme="majorBidi"/>
      <w:i/>
      <w:iCs/>
      <w:color w:val="404040" w:themeColor="text1" w:themeTint="BF"/>
      <w:kern w:val="2"/>
      <w:szCs w:val="20"/>
      <w:lang w:val="sv-SE"/>
    </w:rPr>
  </w:style>
  <w:style w:type="paragraph" w:styleId="Heading8">
    <w:name w:val="heading 8"/>
    <w:basedOn w:val="Normal"/>
    <w:next w:val="Normal"/>
    <w:link w:val="Heading8Char"/>
    <w:uiPriority w:val="9"/>
    <w:semiHidden/>
    <w:unhideWhenUsed/>
    <w:qFormat/>
    <w:rsid w:val="00F302CA"/>
    <w:pPr>
      <w:keepNext/>
      <w:keepLines/>
      <w:spacing w:before="200" w:line="360" w:lineRule="auto"/>
      <w:outlineLvl w:val="7"/>
    </w:pPr>
    <w:rPr>
      <w:rFonts w:asciiTheme="majorHAnsi" w:eastAsiaTheme="majorEastAsia" w:hAnsiTheme="majorHAnsi" w:cstheme="majorBidi"/>
      <w:color w:val="404040" w:themeColor="text1" w:themeTint="BF"/>
      <w:kern w:val="2"/>
      <w:sz w:val="20"/>
      <w:szCs w:val="20"/>
      <w:lang w:val="sv-SE"/>
    </w:rPr>
  </w:style>
  <w:style w:type="paragraph" w:styleId="Heading9">
    <w:name w:val="heading 9"/>
    <w:basedOn w:val="Normal"/>
    <w:next w:val="Normal"/>
    <w:link w:val="Heading9Char"/>
    <w:uiPriority w:val="9"/>
    <w:semiHidden/>
    <w:unhideWhenUsed/>
    <w:qFormat/>
    <w:rsid w:val="00F302CA"/>
    <w:pPr>
      <w:keepNext/>
      <w:keepLines/>
      <w:spacing w:before="200" w:line="360" w:lineRule="auto"/>
      <w:outlineLvl w:val="8"/>
    </w:pPr>
    <w:rPr>
      <w:rFonts w:asciiTheme="majorHAnsi" w:eastAsiaTheme="majorEastAsia" w:hAnsiTheme="majorHAnsi" w:cstheme="majorBidi"/>
      <w:i/>
      <w:iCs/>
      <w:color w:val="404040" w:themeColor="text1" w:themeTint="BF"/>
      <w:kern w:val="2"/>
      <w:sz w:val="20"/>
      <w:szCs w:val="20"/>
      <w:lang w:val="sv-S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link w:val="ListParagraphChar"/>
    <w:uiPriority w:val="34"/>
    <w:qFormat/>
    <w:rsid w:val="00B22998"/>
    <w:pPr>
      <w:ind w:left="720"/>
      <w:contextualSpacing/>
    </w:pPr>
  </w:style>
  <w:style w:type="character" w:customStyle="1" w:styleId="Heading1Char">
    <w:name w:val="Heading 1 Char"/>
    <w:aliases w:val="CHUONG Char,CHƯƠ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2"/>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customStyle="1" w:styleId="UnresolvedMention">
    <w:name w:val="Unresolved Mention"/>
    <w:basedOn w:val="DefaultParagraphFont"/>
    <w:uiPriority w:val="99"/>
    <w:semiHidden/>
    <w:unhideWhenUsed/>
    <w:rsid w:val="00E45C48"/>
    <w:rPr>
      <w:color w:val="605E5C"/>
      <w:shd w:val="clear" w:color="auto" w:fill="E1DFDD"/>
    </w:rPr>
  </w:style>
  <w:style w:type="character" w:customStyle="1" w:styleId="mord">
    <w:name w:val="mord"/>
    <w:basedOn w:val="DefaultParagraphFont"/>
    <w:rsid w:val="007A0A23"/>
  </w:style>
  <w:style w:type="character" w:styleId="CommentReference">
    <w:name w:val="annotation reference"/>
    <w:basedOn w:val="DefaultParagraphFont"/>
    <w:uiPriority w:val="99"/>
    <w:semiHidden/>
    <w:unhideWhenUsed/>
    <w:rsid w:val="00BF044A"/>
    <w:rPr>
      <w:sz w:val="16"/>
      <w:szCs w:val="16"/>
    </w:rPr>
  </w:style>
  <w:style w:type="paragraph" w:styleId="CommentText">
    <w:name w:val="annotation text"/>
    <w:basedOn w:val="Normal"/>
    <w:link w:val="CommentTextChar"/>
    <w:uiPriority w:val="99"/>
    <w:unhideWhenUsed/>
    <w:rsid w:val="00BF044A"/>
    <w:pPr>
      <w:spacing w:line="240" w:lineRule="auto"/>
    </w:pPr>
    <w:rPr>
      <w:sz w:val="20"/>
      <w:szCs w:val="20"/>
    </w:rPr>
  </w:style>
  <w:style w:type="character" w:customStyle="1" w:styleId="CommentTextChar">
    <w:name w:val="Comment Text Char"/>
    <w:basedOn w:val="DefaultParagraphFont"/>
    <w:link w:val="CommentText"/>
    <w:uiPriority w:val="99"/>
    <w:rsid w:val="00BF044A"/>
    <w:rPr>
      <w:sz w:val="20"/>
      <w:szCs w:val="20"/>
    </w:rPr>
  </w:style>
  <w:style w:type="paragraph" w:styleId="CommentSubject">
    <w:name w:val="annotation subject"/>
    <w:basedOn w:val="CommentText"/>
    <w:next w:val="CommentText"/>
    <w:link w:val="CommentSubjectChar"/>
    <w:uiPriority w:val="99"/>
    <w:semiHidden/>
    <w:unhideWhenUsed/>
    <w:rsid w:val="00BF044A"/>
    <w:rPr>
      <w:b/>
      <w:bCs/>
    </w:rPr>
  </w:style>
  <w:style w:type="character" w:customStyle="1" w:styleId="CommentSubjectChar">
    <w:name w:val="Comment Subject Char"/>
    <w:basedOn w:val="CommentTextChar"/>
    <w:link w:val="CommentSubject"/>
    <w:uiPriority w:val="99"/>
    <w:semiHidden/>
    <w:rsid w:val="00BF044A"/>
    <w:rPr>
      <w:b/>
      <w:bCs/>
      <w:sz w:val="20"/>
      <w:szCs w:val="20"/>
    </w:rPr>
  </w:style>
  <w:style w:type="paragraph" w:styleId="Revision">
    <w:name w:val="Revision"/>
    <w:hidden/>
    <w:uiPriority w:val="99"/>
    <w:semiHidden/>
    <w:rsid w:val="008E7C7F"/>
    <w:pPr>
      <w:spacing w:before="0" w:line="240" w:lineRule="auto"/>
      <w:jc w:val="left"/>
    </w:pPr>
  </w:style>
  <w:style w:type="character" w:customStyle="1" w:styleId="Heading5Char">
    <w:name w:val="Heading 5 Char"/>
    <w:basedOn w:val="DefaultParagraphFont"/>
    <w:link w:val="Heading5"/>
    <w:uiPriority w:val="9"/>
    <w:rsid w:val="00F302CA"/>
    <w:rPr>
      <w:rFonts w:eastAsiaTheme="majorEastAsia" w:cstheme="majorBidi"/>
      <w:color w:val="auto"/>
      <w:kern w:val="2"/>
      <w:szCs w:val="20"/>
      <w:lang w:val="sv-SE"/>
    </w:rPr>
  </w:style>
  <w:style w:type="character" w:customStyle="1" w:styleId="Heading6Char">
    <w:name w:val="Heading 6 Char"/>
    <w:basedOn w:val="DefaultParagraphFont"/>
    <w:link w:val="Heading6"/>
    <w:uiPriority w:val="9"/>
    <w:rsid w:val="00F302CA"/>
    <w:rPr>
      <w:rFonts w:asciiTheme="majorHAnsi" w:eastAsiaTheme="majorEastAsia" w:hAnsiTheme="majorHAnsi" w:cstheme="majorBidi"/>
      <w:i/>
      <w:iCs/>
      <w:color w:val="1F4D78" w:themeColor="accent1" w:themeShade="7F"/>
      <w:kern w:val="2"/>
      <w:szCs w:val="20"/>
      <w:lang w:val="sv-SE"/>
    </w:rPr>
  </w:style>
  <w:style w:type="character" w:customStyle="1" w:styleId="Heading7Char">
    <w:name w:val="Heading 7 Char"/>
    <w:basedOn w:val="DefaultParagraphFont"/>
    <w:link w:val="Heading7"/>
    <w:uiPriority w:val="9"/>
    <w:semiHidden/>
    <w:rsid w:val="00F302CA"/>
    <w:rPr>
      <w:rFonts w:asciiTheme="majorHAnsi" w:eastAsiaTheme="majorEastAsia" w:hAnsiTheme="majorHAnsi" w:cstheme="majorBidi"/>
      <w:i/>
      <w:iCs/>
      <w:color w:val="404040" w:themeColor="text1" w:themeTint="BF"/>
      <w:kern w:val="2"/>
      <w:szCs w:val="20"/>
      <w:lang w:val="sv-SE"/>
    </w:rPr>
  </w:style>
  <w:style w:type="character" w:customStyle="1" w:styleId="Heading8Char">
    <w:name w:val="Heading 8 Char"/>
    <w:basedOn w:val="DefaultParagraphFont"/>
    <w:link w:val="Heading8"/>
    <w:uiPriority w:val="9"/>
    <w:semiHidden/>
    <w:rsid w:val="00F302CA"/>
    <w:rPr>
      <w:rFonts w:asciiTheme="majorHAnsi" w:eastAsiaTheme="majorEastAsia" w:hAnsiTheme="majorHAnsi" w:cstheme="majorBidi"/>
      <w:color w:val="404040" w:themeColor="text1" w:themeTint="BF"/>
      <w:kern w:val="2"/>
      <w:sz w:val="20"/>
      <w:szCs w:val="20"/>
      <w:lang w:val="sv-SE"/>
    </w:rPr>
  </w:style>
  <w:style w:type="character" w:customStyle="1" w:styleId="Heading9Char">
    <w:name w:val="Heading 9 Char"/>
    <w:basedOn w:val="DefaultParagraphFont"/>
    <w:link w:val="Heading9"/>
    <w:uiPriority w:val="9"/>
    <w:semiHidden/>
    <w:rsid w:val="00F302CA"/>
    <w:rPr>
      <w:rFonts w:asciiTheme="majorHAnsi" w:eastAsiaTheme="majorEastAsia" w:hAnsiTheme="majorHAnsi" w:cstheme="majorBidi"/>
      <w:i/>
      <w:iCs/>
      <w:color w:val="404040" w:themeColor="text1" w:themeTint="BF"/>
      <w:kern w:val="2"/>
      <w:sz w:val="20"/>
      <w:szCs w:val="20"/>
      <w:lang w:val="sv-SE"/>
    </w:rPr>
  </w:style>
  <w:style w:type="character" w:customStyle="1" w:styleId="ListParagraphChar">
    <w:name w:val="List Paragraph Char"/>
    <w:basedOn w:val="DefaultParagraphFont"/>
    <w:link w:val="ListParagraph"/>
    <w:uiPriority w:val="34"/>
    <w:rsid w:val="00F302CA"/>
  </w:style>
  <w:style w:type="paragraph" w:customStyle="1" w:styleId="hinhanh">
    <w:name w:val="hinhanh"/>
    <w:basedOn w:val="ListParagraph"/>
    <w:qFormat/>
    <w:rsid w:val="00F302CA"/>
    <w:pPr>
      <w:spacing w:before="0" w:line="360" w:lineRule="auto"/>
      <w:ind w:left="0" w:firstLine="360"/>
      <w:jc w:val="center"/>
    </w:pPr>
    <w:rPr>
      <w:i/>
      <w:iCs/>
      <w:color w:val="242021"/>
      <w:sz w:val="20"/>
      <w:szCs w:val="20"/>
      <w:lang w:val="sv-SE" w:eastAsia="ja-JP"/>
    </w:rPr>
  </w:style>
  <w:style w:type="paragraph" w:customStyle="1" w:styleId="a">
    <w:name w:val="a"/>
    <w:basedOn w:val="Heading5"/>
    <w:link w:val="aChar"/>
    <w:qFormat/>
    <w:rsid w:val="00F302CA"/>
    <w:pPr>
      <w:numPr>
        <w:ilvl w:val="4"/>
        <w:numId w:val="1"/>
      </w:numPr>
      <w:ind w:left="0" w:firstLine="0"/>
    </w:pPr>
    <w:rPr>
      <w:lang w:val="vi-VN"/>
    </w:rPr>
  </w:style>
  <w:style w:type="paragraph" w:customStyle="1" w:styleId="cngthc">
    <w:name w:val="công thức"/>
    <w:link w:val="cngthcChar"/>
    <w:qFormat/>
    <w:rsid w:val="00F302CA"/>
    <w:pPr>
      <w:spacing w:before="0" w:after="200" w:line="276" w:lineRule="auto"/>
      <w:jc w:val="center"/>
    </w:pPr>
    <w:rPr>
      <w:rFonts w:cs="Angsana New"/>
      <w:color w:val="auto"/>
      <w:kern w:val="2"/>
      <w:szCs w:val="20"/>
      <w:lang w:val="sv-SE"/>
    </w:rPr>
  </w:style>
  <w:style w:type="character" w:customStyle="1" w:styleId="aChar">
    <w:name w:val="a Char"/>
    <w:basedOn w:val="Heading5Char"/>
    <w:link w:val="a"/>
    <w:rsid w:val="00F302CA"/>
    <w:rPr>
      <w:rFonts w:eastAsiaTheme="majorEastAsia" w:cstheme="majorBidi"/>
      <w:color w:val="auto"/>
      <w:kern w:val="2"/>
      <w:szCs w:val="20"/>
      <w:lang w:val="vi-VN"/>
    </w:rPr>
  </w:style>
  <w:style w:type="character" w:customStyle="1" w:styleId="cngthcChar">
    <w:name w:val="công thức Char"/>
    <w:basedOn w:val="DefaultParagraphFont"/>
    <w:link w:val="cngthc"/>
    <w:rsid w:val="00F302CA"/>
    <w:rPr>
      <w:rFonts w:cs="Angsana New"/>
      <w:color w:val="auto"/>
      <w:kern w:val="2"/>
      <w:szCs w:val="20"/>
      <w:lang w:val="sv-SE"/>
    </w:rPr>
  </w:style>
  <w:style w:type="paragraph" w:styleId="NoSpacing">
    <w:name w:val="No Spacing"/>
    <w:uiPriority w:val="1"/>
    <w:qFormat/>
    <w:rsid w:val="003F2358"/>
    <w:pPr>
      <w:spacing w:before="0" w:line="240" w:lineRule="auto"/>
    </w:pPr>
  </w:style>
  <w:style w:type="paragraph" w:customStyle="1" w:styleId="a3">
    <w:name w:val="a3"/>
    <w:basedOn w:val="Normal"/>
    <w:qFormat/>
    <w:rsid w:val="00213DFF"/>
    <w:pPr>
      <w:autoSpaceDE w:val="0"/>
      <w:autoSpaceDN w:val="0"/>
      <w:snapToGrid w:val="0"/>
      <w:spacing w:before="120" w:after="120" w:line="276" w:lineRule="auto"/>
    </w:pPr>
    <w:rPr>
      <w:rFonts w:eastAsia="Times New Roman"/>
      <w:b/>
      <w:bCs/>
      <w:color w:val="auto"/>
      <w:lang w:bidi="en-US"/>
    </w:rPr>
  </w:style>
  <w:style w:type="paragraph" w:customStyle="1" w:styleId="ahh">
    <w:name w:val="ahh"/>
    <w:basedOn w:val="Normal"/>
    <w:qFormat/>
    <w:rsid w:val="00213DFF"/>
    <w:pPr>
      <w:spacing w:before="120" w:after="120" w:line="276" w:lineRule="auto"/>
      <w:jc w:val="center"/>
    </w:pPr>
    <w:rPr>
      <w:b/>
      <w:color w:val="auto"/>
    </w:rPr>
  </w:style>
  <w:style w:type="character" w:customStyle="1" w:styleId="Style3Char">
    <w:name w:val="Style3 Char"/>
    <w:basedOn w:val="ListParagraphChar"/>
    <w:link w:val="Style3"/>
    <w:locked/>
    <w:rsid w:val="000A174B"/>
    <w:rPr>
      <w:b/>
      <w:bCs/>
      <w:sz w:val="28"/>
      <w:szCs w:val="28"/>
    </w:rPr>
  </w:style>
  <w:style w:type="paragraph" w:customStyle="1" w:styleId="Style3">
    <w:name w:val="Style3"/>
    <w:basedOn w:val="ListParagraph"/>
    <w:link w:val="Style3Char"/>
    <w:qFormat/>
    <w:rsid w:val="000A174B"/>
    <w:pPr>
      <w:numPr>
        <w:ilvl w:val="1"/>
        <w:numId w:val="6"/>
      </w:numPr>
      <w:spacing w:before="0" w:after="160" w:line="360" w:lineRule="auto"/>
      <w:jc w:val="left"/>
      <w:outlineLvl w:val="2"/>
    </w:pPr>
    <w:rPr>
      <w:b/>
      <w:bCs/>
      <w:sz w:val="28"/>
      <w:szCs w:val="28"/>
    </w:rPr>
  </w:style>
  <w:style w:type="character" w:styleId="Strong">
    <w:name w:val="Strong"/>
    <w:basedOn w:val="DefaultParagraphFont"/>
    <w:uiPriority w:val="22"/>
    <w:qFormat/>
    <w:rsid w:val="000A174B"/>
    <w:rPr>
      <w:b/>
      <w:bCs/>
    </w:rPr>
  </w:style>
  <w:style w:type="paragraph" w:styleId="HTMLPreformatted">
    <w:name w:val="HTML Preformatted"/>
    <w:basedOn w:val="Normal"/>
    <w:link w:val="HTMLPreformattedChar"/>
    <w:uiPriority w:val="99"/>
    <w:semiHidden/>
    <w:unhideWhenUsed/>
    <w:rsid w:val="00450C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450C36"/>
    <w:rPr>
      <w:rFonts w:ascii="Courier New" w:eastAsia="Times New Roman" w:hAnsi="Courier New" w:cs="Courier New"/>
      <w:color w:val="auto"/>
      <w:sz w:val="20"/>
      <w:szCs w:val="20"/>
    </w:rPr>
  </w:style>
  <w:style w:type="paragraph" w:customStyle="1" w:styleId="Tiugia">
    <w:name w:val="Tiêu đề giữa"/>
    <w:qFormat/>
    <w:rsid w:val="00A863B5"/>
    <w:pPr>
      <w:spacing w:before="0" w:line="360" w:lineRule="auto"/>
      <w:jc w:val="center"/>
      <w:outlineLvl w:val="0"/>
    </w:pPr>
    <w:rPr>
      <w:rFonts w:cs="Angsana New"/>
      <w:b/>
      <w:color w:val="000000" w:themeColor="text1"/>
      <w:kern w:val="2"/>
      <w:sz w:val="28"/>
      <w:szCs w:val="20"/>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48846330">
      <w:bodyDiv w:val="1"/>
      <w:marLeft w:val="0"/>
      <w:marRight w:val="0"/>
      <w:marTop w:val="0"/>
      <w:marBottom w:val="0"/>
      <w:divBdr>
        <w:top w:val="none" w:sz="0" w:space="0" w:color="auto"/>
        <w:left w:val="none" w:sz="0" w:space="0" w:color="auto"/>
        <w:bottom w:val="none" w:sz="0" w:space="0" w:color="auto"/>
        <w:right w:val="none" w:sz="0" w:space="0" w:color="auto"/>
      </w:divBdr>
    </w:div>
    <w:div w:id="66810214">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89199547">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23550841">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3152057">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158931043">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2047874175">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66881505">
      <w:bodyDiv w:val="1"/>
      <w:marLeft w:val="0"/>
      <w:marRight w:val="0"/>
      <w:marTop w:val="0"/>
      <w:marBottom w:val="0"/>
      <w:divBdr>
        <w:top w:val="none" w:sz="0" w:space="0" w:color="auto"/>
        <w:left w:val="none" w:sz="0" w:space="0" w:color="auto"/>
        <w:bottom w:val="none" w:sz="0" w:space="0" w:color="auto"/>
        <w:right w:val="none" w:sz="0" w:space="0" w:color="auto"/>
      </w:divBdr>
    </w:div>
    <w:div w:id="373582958">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08119583">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5555838">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25812572">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2729031">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1146554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159398">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79575939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951744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913389961">
      <w:bodyDiv w:val="1"/>
      <w:marLeft w:val="0"/>
      <w:marRight w:val="0"/>
      <w:marTop w:val="0"/>
      <w:marBottom w:val="0"/>
      <w:divBdr>
        <w:top w:val="none" w:sz="0" w:space="0" w:color="auto"/>
        <w:left w:val="none" w:sz="0" w:space="0" w:color="auto"/>
        <w:bottom w:val="none" w:sz="0" w:space="0" w:color="auto"/>
        <w:right w:val="none" w:sz="0" w:space="0" w:color="auto"/>
      </w:divBdr>
      <w:divsChild>
        <w:div w:id="923955903">
          <w:marLeft w:val="0"/>
          <w:marRight w:val="0"/>
          <w:marTop w:val="0"/>
          <w:marBottom w:val="0"/>
          <w:divBdr>
            <w:top w:val="none" w:sz="0" w:space="0" w:color="auto"/>
            <w:left w:val="none" w:sz="0" w:space="0" w:color="auto"/>
            <w:bottom w:val="none" w:sz="0" w:space="0" w:color="auto"/>
            <w:right w:val="none" w:sz="0" w:space="0" w:color="auto"/>
          </w:divBdr>
        </w:div>
        <w:div w:id="1060594091">
          <w:marLeft w:val="0"/>
          <w:marRight w:val="0"/>
          <w:marTop w:val="0"/>
          <w:marBottom w:val="0"/>
          <w:divBdr>
            <w:top w:val="none" w:sz="0" w:space="0" w:color="auto"/>
            <w:left w:val="none" w:sz="0" w:space="0" w:color="auto"/>
            <w:bottom w:val="none" w:sz="0" w:space="0" w:color="auto"/>
            <w:right w:val="none" w:sz="0" w:space="0" w:color="auto"/>
          </w:divBdr>
        </w:div>
        <w:div w:id="1166171716">
          <w:marLeft w:val="0"/>
          <w:marRight w:val="0"/>
          <w:marTop w:val="0"/>
          <w:marBottom w:val="0"/>
          <w:divBdr>
            <w:top w:val="none" w:sz="0" w:space="0" w:color="auto"/>
            <w:left w:val="none" w:sz="0" w:space="0" w:color="auto"/>
            <w:bottom w:val="none" w:sz="0" w:space="0" w:color="auto"/>
            <w:right w:val="none" w:sz="0" w:space="0" w:color="auto"/>
          </w:divBdr>
        </w:div>
        <w:div w:id="1404061577">
          <w:marLeft w:val="0"/>
          <w:marRight w:val="0"/>
          <w:marTop w:val="0"/>
          <w:marBottom w:val="0"/>
          <w:divBdr>
            <w:top w:val="none" w:sz="0" w:space="0" w:color="auto"/>
            <w:left w:val="none" w:sz="0" w:space="0" w:color="auto"/>
            <w:bottom w:val="none" w:sz="0" w:space="0" w:color="auto"/>
            <w:right w:val="none" w:sz="0" w:space="0" w:color="auto"/>
          </w:divBdr>
        </w:div>
        <w:div w:id="1739550412">
          <w:marLeft w:val="0"/>
          <w:marRight w:val="0"/>
          <w:marTop w:val="0"/>
          <w:marBottom w:val="0"/>
          <w:divBdr>
            <w:top w:val="none" w:sz="0" w:space="0" w:color="auto"/>
            <w:left w:val="none" w:sz="0" w:space="0" w:color="auto"/>
            <w:bottom w:val="none" w:sz="0" w:space="0" w:color="auto"/>
            <w:right w:val="none" w:sz="0" w:space="0" w:color="auto"/>
          </w:divBdr>
        </w:div>
        <w:div w:id="1770466442">
          <w:marLeft w:val="0"/>
          <w:marRight w:val="0"/>
          <w:marTop w:val="0"/>
          <w:marBottom w:val="0"/>
          <w:divBdr>
            <w:top w:val="none" w:sz="0" w:space="0" w:color="auto"/>
            <w:left w:val="none" w:sz="0" w:space="0" w:color="auto"/>
            <w:bottom w:val="none" w:sz="0" w:space="0" w:color="auto"/>
            <w:right w:val="none" w:sz="0" w:space="0" w:color="auto"/>
          </w:divBdr>
        </w:div>
        <w:div w:id="2142308804">
          <w:marLeft w:val="0"/>
          <w:marRight w:val="0"/>
          <w:marTop w:val="0"/>
          <w:marBottom w:val="0"/>
          <w:divBdr>
            <w:top w:val="none" w:sz="0" w:space="0" w:color="auto"/>
            <w:left w:val="none" w:sz="0" w:space="0" w:color="auto"/>
            <w:bottom w:val="none" w:sz="0" w:space="0" w:color="auto"/>
            <w:right w:val="none" w:sz="0" w:space="0" w:color="auto"/>
          </w:divBdr>
        </w:div>
      </w:divsChild>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29994762">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64181036">
      <w:bodyDiv w:val="1"/>
      <w:marLeft w:val="0"/>
      <w:marRight w:val="0"/>
      <w:marTop w:val="0"/>
      <w:marBottom w:val="0"/>
      <w:divBdr>
        <w:top w:val="none" w:sz="0" w:space="0" w:color="auto"/>
        <w:left w:val="none" w:sz="0" w:space="0" w:color="auto"/>
        <w:bottom w:val="none" w:sz="0" w:space="0" w:color="auto"/>
        <w:right w:val="none" w:sz="0" w:space="0" w:color="auto"/>
      </w:divBdr>
    </w:div>
    <w:div w:id="1068381762">
      <w:bodyDiv w:val="1"/>
      <w:marLeft w:val="0"/>
      <w:marRight w:val="0"/>
      <w:marTop w:val="0"/>
      <w:marBottom w:val="0"/>
      <w:divBdr>
        <w:top w:val="none" w:sz="0" w:space="0" w:color="auto"/>
        <w:left w:val="none" w:sz="0" w:space="0" w:color="auto"/>
        <w:bottom w:val="none" w:sz="0" w:space="0" w:color="auto"/>
        <w:right w:val="none" w:sz="0" w:space="0" w:color="auto"/>
      </w:divBdr>
    </w:div>
    <w:div w:id="1089733101">
      <w:bodyDiv w:val="1"/>
      <w:marLeft w:val="0"/>
      <w:marRight w:val="0"/>
      <w:marTop w:val="0"/>
      <w:marBottom w:val="0"/>
      <w:divBdr>
        <w:top w:val="none" w:sz="0" w:space="0" w:color="auto"/>
        <w:left w:val="none" w:sz="0" w:space="0" w:color="auto"/>
        <w:bottom w:val="none" w:sz="0" w:space="0" w:color="auto"/>
        <w:right w:val="none" w:sz="0" w:space="0" w:color="auto"/>
      </w:divBdr>
    </w:div>
    <w:div w:id="1091124648">
      <w:bodyDiv w:val="1"/>
      <w:marLeft w:val="0"/>
      <w:marRight w:val="0"/>
      <w:marTop w:val="0"/>
      <w:marBottom w:val="0"/>
      <w:divBdr>
        <w:top w:val="none" w:sz="0" w:space="0" w:color="auto"/>
        <w:left w:val="none" w:sz="0" w:space="0" w:color="auto"/>
        <w:bottom w:val="none" w:sz="0" w:space="0" w:color="auto"/>
        <w:right w:val="none" w:sz="0" w:space="0" w:color="auto"/>
      </w:divBdr>
    </w:div>
    <w:div w:id="1092894207">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320551101">
          <w:marLeft w:val="1008"/>
          <w:marRight w:val="0"/>
          <w:marTop w:val="110"/>
          <w:marBottom w:val="0"/>
          <w:divBdr>
            <w:top w:val="none" w:sz="0" w:space="0" w:color="auto"/>
            <w:left w:val="none" w:sz="0" w:space="0" w:color="auto"/>
            <w:bottom w:val="none" w:sz="0" w:space="0" w:color="auto"/>
            <w:right w:val="none" w:sz="0" w:space="0" w:color="auto"/>
          </w:divBdr>
        </w:div>
        <w:div w:id="1459105825">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90099135">
      <w:bodyDiv w:val="1"/>
      <w:marLeft w:val="0"/>
      <w:marRight w:val="0"/>
      <w:marTop w:val="0"/>
      <w:marBottom w:val="0"/>
      <w:divBdr>
        <w:top w:val="none" w:sz="0" w:space="0" w:color="auto"/>
        <w:left w:val="none" w:sz="0" w:space="0" w:color="auto"/>
        <w:bottom w:val="none" w:sz="0" w:space="0" w:color="auto"/>
        <w:right w:val="none" w:sz="0" w:space="0" w:color="auto"/>
      </w:divBdr>
    </w:div>
    <w:div w:id="1192841141">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sChild>
    </w:div>
    <w:div w:id="1205172669">
      <w:bodyDiv w:val="1"/>
      <w:marLeft w:val="0"/>
      <w:marRight w:val="0"/>
      <w:marTop w:val="0"/>
      <w:marBottom w:val="0"/>
      <w:divBdr>
        <w:top w:val="none" w:sz="0" w:space="0" w:color="auto"/>
        <w:left w:val="none" w:sz="0" w:space="0" w:color="auto"/>
        <w:bottom w:val="none" w:sz="0" w:space="0" w:color="auto"/>
        <w:right w:val="none" w:sz="0" w:space="0" w:color="auto"/>
      </w:divBdr>
    </w:div>
    <w:div w:id="1219824214">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8156194">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81959965">
      <w:bodyDiv w:val="1"/>
      <w:marLeft w:val="0"/>
      <w:marRight w:val="0"/>
      <w:marTop w:val="0"/>
      <w:marBottom w:val="0"/>
      <w:divBdr>
        <w:top w:val="none" w:sz="0" w:space="0" w:color="auto"/>
        <w:left w:val="none" w:sz="0" w:space="0" w:color="auto"/>
        <w:bottom w:val="none" w:sz="0" w:space="0" w:color="auto"/>
        <w:right w:val="none" w:sz="0" w:space="0" w:color="auto"/>
      </w:divBdr>
    </w:div>
    <w:div w:id="1283685758">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299216558">
      <w:bodyDiv w:val="1"/>
      <w:marLeft w:val="0"/>
      <w:marRight w:val="0"/>
      <w:marTop w:val="0"/>
      <w:marBottom w:val="0"/>
      <w:divBdr>
        <w:top w:val="none" w:sz="0" w:space="0" w:color="auto"/>
        <w:left w:val="none" w:sz="0" w:space="0" w:color="auto"/>
        <w:bottom w:val="none" w:sz="0" w:space="0" w:color="auto"/>
        <w:right w:val="none" w:sz="0" w:space="0" w:color="auto"/>
      </w:divBdr>
    </w:div>
    <w:div w:id="1323004148">
      <w:bodyDiv w:val="1"/>
      <w:marLeft w:val="0"/>
      <w:marRight w:val="0"/>
      <w:marTop w:val="0"/>
      <w:marBottom w:val="0"/>
      <w:divBdr>
        <w:top w:val="none" w:sz="0" w:space="0" w:color="auto"/>
        <w:left w:val="none" w:sz="0" w:space="0" w:color="auto"/>
        <w:bottom w:val="none" w:sz="0" w:space="0" w:color="auto"/>
        <w:right w:val="none" w:sz="0" w:space="0" w:color="auto"/>
      </w:divBdr>
    </w:div>
    <w:div w:id="1357388298">
      <w:bodyDiv w:val="1"/>
      <w:marLeft w:val="0"/>
      <w:marRight w:val="0"/>
      <w:marTop w:val="0"/>
      <w:marBottom w:val="0"/>
      <w:divBdr>
        <w:top w:val="none" w:sz="0" w:space="0" w:color="auto"/>
        <w:left w:val="none" w:sz="0" w:space="0" w:color="auto"/>
        <w:bottom w:val="none" w:sz="0" w:space="0" w:color="auto"/>
        <w:right w:val="none" w:sz="0" w:space="0" w:color="auto"/>
      </w:divBdr>
      <w:divsChild>
        <w:div w:id="32198296">
          <w:marLeft w:val="0"/>
          <w:marRight w:val="0"/>
          <w:marTop w:val="0"/>
          <w:marBottom w:val="0"/>
          <w:divBdr>
            <w:top w:val="none" w:sz="0" w:space="0" w:color="auto"/>
            <w:left w:val="none" w:sz="0" w:space="0" w:color="auto"/>
            <w:bottom w:val="none" w:sz="0" w:space="0" w:color="auto"/>
            <w:right w:val="none" w:sz="0" w:space="0" w:color="auto"/>
          </w:divBdr>
        </w:div>
        <w:div w:id="108670483">
          <w:marLeft w:val="0"/>
          <w:marRight w:val="0"/>
          <w:marTop w:val="0"/>
          <w:marBottom w:val="0"/>
          <w:divBdr>
            <w:top w:val="none" w:sz="0" w:space="0" w:color="auto"/>
            <w:left w:val="none" w:sz="0" w:space="0" w:color="auto"/>
            <w:bottom w:val="none" w:sz="0" w:space="0" w:color="auto"/>
            <w:right w:val="none" w:sz="0" w:space="0" w:color="auto"/>
          </w:divBdr>
        </w:div>
        <w:div w:id="359546541">
          <w:marLeft w:val="0"/>
          <w:marRight w:val="0"/>
          <w:marTop w:val="0"/>
          <w:marBottom w:val="0"/>
          <w:divBdr>
            <w:top w:val="none" w:sz="0" w:space="0" w:color="auto"/>
            <w:left w:val="none" w:sz="0" w:space="0" w:color="auto"/>
            <w:bottom w:val="none" w:sz="0" w:space="0" w:color="auto"/>
            <w:right w:val="none" w:sz="0" w:space="0" w:color="auto"/>
          </w:divBdr>
        </w:div>
        <w:div w:id="429159983">
          <w:marLeft w:val="0"/>
          <w:marRight w:val="0"/>
          <w:marTop w:val="0"/>
          <w:marBottom w:val="0"/>
          <w:divBdr>
            <w:top w:val="none" w:sz="0" w:space="0" w:color="auto"/>
            <w:left w:val="none" w:sz="0" w:space="0" w:color="auto"/>
            <w:bottom w:val="none" w:sz="0" w:space="0" w:color="auto"/>
            <w:right w:val="none" w:sz="0" w:space="0" w:color="auto"/>
          </w:divBdr>
        </w:div>
        <w:div w:id="437064614">
          <w:marLeft w:val="0"/>
          <w:marRight w:val="0"/>
          <w:marTop w:val="0"/>
          <w:marBottom w:val="0"/>
          <w:divBdr>
            <w:top w:val="none" w:sz="0" w:space="0" w:color="auto"/>
            <w:left w:val="none" w:sz="0" w:space="0" w:color="auto"/>
            <w:bottom w:val="none" w:sz="0" w:space="0" w:color="auto"/>
            <w:right w:val="none" w:sz="0" w:space="0" w:color="auto"/>
          </w:divBdr>
        </w:div>
        <w:div w:id="478304371">
          <w:marLeft w:val="0"/>
          <w:marRight w:val="0"/>
          <w:marTop w:val="0"/>
          <w:marBottom w:val="0"/>
          <w:divBdr>
            <w:top w:val="none" w:sz="0" w:space="0" w:color="auto"/>
            <w:left w:val="none" w:sz="0" w:space="0" w:color="auto"/>
            <w:bottom w:val="none" w:sz="0" w:space="0" w:color="auto"/>
            <w:right w:val="none" w:sz="0" w:space="0" w:color="auto"/>
          </w:divBdr>
        </w:div>
        <w:div w:id="508449481">
          <w:marLeft w:val="0"/>
          <w:marRight w:val="0"/>
          <w:marTop w:val="0"/>
          <w:marBottom w:val="0"/>
          <w:divBdr>
            <w:top w:val="none" w:sz="0" w:space="0" w:color="auto"/>
            <w:left w:val="none" w:sz="0" w:space="0" w:color="auto"/>
            <w:bottom w:val="none" w:sz="0" w:space="0" w:color="auto"/>
            <w:right w:val="none" w:sz="0" w:space="0" w:color="auto"/>
          </w:divBdr>
        </w:div>
        <w:div w:id="638147644">
          <w:marLeft w:val="0"/>
          <w:marRight w:val="0"/>
          <w:marTop w:val="0"/>
          <w:marBottom w:val="0"/>
          <w:divBdr>
            <w:top w:val="none" w:sz="0" w:space="0" w:color="auto"/>
            <w:left w:val="none" w:sz="0" w:space="0" w:color="auto"/>
            <w:bottom w:val="none" w:sz="0" w:space="0" w:color="auto"/>
            <w:right w:val="none" w:sz="0" w:space="0" w:color="auto"/>
          </w:divBdr>
        </w:div>
        <w:div w:id="655916545">
          <w:marLeft w:val="0"/>
          <w:marRight w:val="0"/>
          <w:marTop w:val="0"/>
          <w:marBottom w:val="0"/>
          <w:divBdr>
            <w:top w:val="none" w:sz="0" w:space="0" w:color="auto"/>
            <w:left w:val="none" w:sz="0" w:space="0" w:color="auto"/>
            <w:bottom w:val="none" w:sz="0" w:space="0" w:color="auto"/>
            <w:right w:val="none" w:sz="0" w:space="0" w:color="auto"/>
          </w:divBdr>
        </w:div>
        <w:div w:id="764418315">
          <w:marLeft w:val="0"/>
          <w:marRight w:val="0"/>
          <w:marTop w:val="0"/>
          <w:marBottom w:val="0"/>
          <w:divBdr>
            <w:top w:val="none" w:sz="0" w:space="0" w:color="auto"/>
            <w:left w:val="none" w:sz="0" w:space="0" w:color="auto"/>
            <w:bottom w:val="none" w:sz="0" w:space="0" w:color="auto"/>
            <w:right w:val="none" w:sz="0" w:space="0" w:color="auto"/>
          </w:divBdr>
        </w:div>
        <w:div w:id="839467426">
          <w:marLeft w:val="0"/>
          <w:marRight w:val="0"/>
          <w:marTop w:val="0"/>
          <w:marBottom w:val="0"/>
          <w:divBdr>
            <w:top w:val="none" w:sz="0" w:space="0" w:color="auto"/>
            <w:left w:val="none" w:sz="0" w:space="0" w:color="auto"/>
            <w:bottom w:val="none" w:sz="0" w:space="0" w:color="auto"/>
            <w:right w:val="none" w:sz="0" w:space="0" w:color="auto"/>
          </w:divBdr>
        </w:div>
        <w:div w:id="1028916101">
          <w:marLeft w:val="0"/>
          <w:marRight w:val="0"/>
          <w:marTop w:val="0"/>
          <w:marBottom w:val="0"/>
          <w:divBdr>
            <w:top w:val="none" w:sz="0" w:space="0" w:color="auto"/>
            <w:left w:val="none" w:sz="0" w:space="0" w:color="auto"/>
            <w:bottom w:val="none" w:sz="0" w:space="0" w:color="auto"/>
            <w:right w:val="none" w:sz="0" w:space="0" w:color="auto"/>
          </w:divBdr>
        </w:div>
        <w:div w:id="1044789672">
          <w:marLeft w:val="0"/>
          <w:marRight w:val="0"/>
          <w:marTop w:val="0"/>
          <w:marBottom w:val="0"/>
          <w:divBdr>
            <w:top w:val="none" w:sz="0" w:space="0" w:color="auto"/>
            <w:left w:val="none" w:sz="0" w:space="0" w:color="auto"/>
            <w:bottom w:val="none" w:sz="0" w:space="0" w:color="auto"/>
            <w:right w:val="none" w:sz="0" w:space="0" w:color="auto"/>
          </w:divBdr>
        </w:div>
        <w:div w:id="1213420546">
          <w:marLeft w:val="0"/>
          <w:marRight w:val="0"/>
          <w:marTop w:val="0"/>
          <w:marBottom w:val="0"/>
          <w:divBdr>
            <w:top w:val="none" w:sz="0" w:space="0" w:color="auto"/>
            <w:left w:val="none" w:sz="0" w:space="0" w:color="auto"/>
            <w:bottom w:val="none" w:sz="0" w:space="0" w:color="auto"/>
            <w:right w:val="none" w:sz="0" w:space="0" w:color="auto"/>
          </w:divBdr>
        </w:div>
        <w:div w:id="1402749027">
          <w:marLeft w:val="0"/>
          <w:marRight w:val="0"/>
          <w:marTop w:val="0"/>
          <w:marBottom w:val="0"/>
          <w:divBdr>
            <w:top w:val="none" w:sz="0" w:space="0" w:color="auto"/>
            <w:left w:val="none" w:sz="0" w:space="0" w:color="auto"/>
            <w:bottom w:val="none" w:sz="0" w:space="0" w:color="auto"/>
            <w:right w:val="none" w:sz="0" w:space="0" w:color="auto"/>
          </w:divBdr>
        </w:div>
        <w:div w:id="1503543209">
          <w:marLeft w:val="0"/>
          <w:marRight w:val="0"/>
          <w:marTop w:val="0"/>
          <w:marBottom w:val="0"/>
          <w:divBdr>
            <w:top w:val="none" w:sz="0" w:space="0" w:color="auto"/>
            <w:left w:val="none" w:sz="0" w:space="0" w:color="auto"/>
            <w:bottom w:val="none" w:sz="0" w:space="0" w:color="auto"/>
            <w:right w:val="none" w:sz="0" w:space="0" w:color="auto"/>
          </w:divBdr>
        </w:div>
        <w:div w:id="1575435525">
          <w:marLeft w:val="0"/>
          <w:marRight w:val="0"/>
          <w:marTop w:val="0"/>
          <w:marBottom w:val="0"/>
          <w:divBdr>
            <w:top w:val="none" w:sz="0" w:space="0" w:color="auto"/>
            <w:left w:val="none" w:sz="0" w:space="0" w:color="auto"/>
            <w:bottom w:val="none" w:sz="0" w:space="0" w:color="auto"/>
            <w:right w:val="none" w:sz="0" w:space="0" w:color="auto"/>
          </w:divBdr>
        </w:div>
        <w:div w:id="1578782779">
          <w:marLeft w:val="0"/>
          <w:marRight w:val="0"/>
          <w:marTop w:val="0"/>
          <w:marBottom w:val="0"/>
          <w:divBdr>
            <w:top w:val="none" w:sz="0" w:space="0" w:color="auto"/>
            <w:left w:val="none" w:sz="0" w:space="0" w:color="auto"/>
            <w:bottom w:val="none" w:sz="0" w:space="0" w:color="auto"/>
            <w:right w:val="none" w:sz="0" w:space="0" w:color="auto"/>
          </w:divBdr>
        </w:div>
        <w:div w:id="1613708571">
          <w:marLeft w:val="0"/>
          <w:marRight w:val="0"/>
          <w:marTop w:val="0"/>
          <w:marBottom w:val="0"/>
          <w:divBdr>
            <w:top w:val="none" w:sz="0" w:space="0" w:color="auto"/>
            <w:left w:val="none" w:sz="0" w:space="0" w:color="auto"/>
            <w:bottom w:val="none" w:sz="0" w:space="0" w:color="auto"/>
            <w:right w:val="none" w:sz="0" w:space="0" w:color="auto"/>
          </w:divBdr>
        </w:div>
        <w:div w:id="1905529953">
          <w:marLeft w:val="0"/>
          <w:marRight w:val="0"/>
          <w:marTop w:val="0"/>
          <w:marBottom w:val="0"/>
          <w:divBdr>
            <w:top w:val="none" w:sz="0" w:space="0" w:color="auto"/>
            <w:left w:val="none" w:sz="0" w:space="0" w:color="auto"/>
            <w:bottom w:val="none" w:sz="0" w:space="0" w:color="auto"/>
            <w:right w:val="none" w:sz="0" w:space="0" w:color="auto"/>
          </w:divBdr>
        </w:div>
        <w:div w:id="1959144456">
          <w:marLeft w:val="0"/>
          <w:marRight w:val="0"/>
          <w:marTop w:val="0"/>
          <w:marBottom w:val="0"/>
          <w:divBdr>
            <w:top w:val="none" w:sz="0" w:space="0" w:color="auto"/>
            <w:left w:val="none" w:sz="0" w:space="0" w:color="auto"/>
            <w:bottom w:val="none" w:sz="0" w:space="0" w:color="auto"/>
            <w:right w:val="none" w:sz="0" w:space="0" w:color="auto"/>
          </w:divBdr>
        </w:div>
        <w:div w:id="2006666163">
          <w:marLeft w:val="0"/>
          <w:marRight w:val="0"/>
          <w:marTop w:val="0"/>
          <w:marBottom w:val="0"/>
          <w:divBdr>
            <w:top w:val="none" w:sz="0" w:space="0" w:color="auto"/>
            <w:left w:val="none" w:sz="0" w:space="0" w:color="auto"/>
            <w:bottom w:val="none" w:sz="0" w:space="0" w:color="auto"/>
            <w:right w:val="none" w:sz="0" w:space="0" w:color="auto"/>
          </w:divBdr>
        </w:div>
        <w:div w:id="2064862007">
          <w:marLeft w:val="0"/>
          <w:marRight w:val="0"/>
          <w:marTop w:val="0"/>
          <w:marBottom w:val="0"/>
          <w:divBdr>
            <w:top w:val="none" w:sz="0" w:space="0" w:color="auto"/>
            <w:left w:val="none" w:sz="0" w:space="0" w:color="auto"/>
            <w:bottom w:val="none" w:sz="0" w:space="0" w:color="auto"/>
            <w:right w:val="none" w:sz="0" w:space="0" w:color="auto"/>
          </w:divBdr>
        </w:div>
        <w:div w:id="2112701181">
          <w:marLeft w:val="0"/>
          <w:marRight w:val="0"/>
          <w:marTop w:val="0"/>
          <w:marBottom w:val="0"/>
          <w:divBdr>
            <w:top w:val="none" w:sz="0" w:space="0" w:color="auto"/>
            <w:left w:val="none" w:sz="0" w:space="0" w:color="auto"/>
            <w:bottom w:val="none" w:sz="0" w:space="0" w:color="auto"/>
            <w:right w:val="none" w:sz="0" w:space="0" w:color="auto"/>
          </w:divBdr>
        </w:div>
        <w:div w:id="2133622625">
          <w:marLeft w:val="0"/>
          <w:marRight w:val="0"/>
          <w:marTop w:val="0"/>
          <w:marBottom w:val="0"/>
          <w:divBdr>
            <w:top w:val="none" w:sz="0" w:space="0" w:color="auto"/>
            <w:left w:val="none" w:sz="0" w:space="0" w:color="auto"/>
            <w:bottom w:val="none" w:sz="0" w:space="0" w:color="auto"/>
            <w:right w:val="none" w:sz="0" w:space="0" w:color="auto"/>
          </w:divBdr>
        </w:div>
      </w:divsChild>
    </w:div>
    <w:div w:id="1376125438">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3239487">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21869786">
      <w:bodyDiv w:val="1"/>
      <w:marLeft w:val="0"/>
      <w:marRight w:val="0"/>
      <w:marTop w:val="0"/>
      <w:marBottom w:val="0"/>
      <w:divBdr>
        <w:top w:val="none" w:sz="0" w:space="0" w:color="auto"/>
        <w:left w:val="none" w:sz="0" w:space="0" w:color="auto"/>
        <w:bottom w:val="none" w:sz="0" w:space="0" w:color="auto"/>
        <w:right w:val="none" w:sz="0" w:space="0" w:color="auto"/>
      </w:divBdr>
    </w:div>
    <w:div w:id="1429305829">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67913643">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0470322">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38993148">
      <w:bodyDiv w:val="1"/>
      <w:marLeft w:val="0"/>
      <w:marRight w:val="0"/>
      <w:marTop w:val="0"/>
      <w:marBottom w:val="0"/>
      <w:divBdr>
        <w:top w:val="none" w:sz="0" w:space="0" w:color="auto"/>
        <w:left w:val="none" w:sz="0" w:space="0" w:color="auto"/>
        <w:bottom w:val="none" w:sz="0" w:space="0" w:color="auto"/>
        <w:right w:val="none" w:sz="0" w:space="0" w:color="auto"/>
      </w:divBdr>
    </w:div>
    <w:div w:id="1640451006">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47585614">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73101268">
      <w:bodyDiv w:val="1"/>
      <w:marLeft w:val="0"/>
      <w:marRight w:val="0"/>
      <w:marTop w:val="0"/>
      <w:marBottom w:val="0"/>
      <w:divBdr>
        <w:top w:val="none" w:sz="0" w:space="0" w:color="auto"/>
        <w:left w:val="none" w:sz="0" w:space="0" w:color="auto"/>
        <w:bottom w:val="none" w:sz="0" w:space="0" w:color="auto"/>
        <w:right w:val="none" w:sz="0" w:space="0" w:color="auto"/>
      </w:divBdr>
    </w:div>
    <w:div w:id="1701081953">
      <w:bodyDiv w:val="1"/>
      <w:marLeft w:val="0"/>
      <w:marRight w:val="0"/>
      <w:marTop w:val="0"/>
      <w:marBottom w:val="0"/>
      <w:divBdr>
        <w:top w:val="none" w:sz="0" w:space="0" w:color="auto"/>
        <w:left w:val="none" w:sz="0" w:space="0" w:color="auto"/>
        <w:bottom w:val="none" w:sz="0" w:space="0" w:color="auto"/>
        <w:right w:val="none" w:sz="0" w:space="0" w:color="auto"/>
      </w:divBdr>
    </w:div>
    <w:div w:id="1725565447">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35017511">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4996877">
      <w:bodyDiv w:val="1"/>
      <w:marLeft w:val="0"/>
      <w:marRight w:val="0"/>
      <w:marTop w:val="0"/>
      <w:marBottom w:val="0"/>
      <w:divBdr>
        <w:top w:val="none" w:sz="0" w:space="0" w:color="auto"/>
        <w:left w:val="none" w:sz="0" w:space="0" w:color="auto"/>
        <w:bottom w:val="none" w:sz="0" w:space="0" w:color="auto"/>
        <w:right w:val="none" w:sz="0" w:space="0" w:color="auto"/>
      </w:divBdr>
    </w:div>
    <w:div w:id="195968199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87274663">
      <w:bodyDiv w:val="1"/>
      <w:marLeft w:val="0"/>
      <w:marRight w:val="0"/>
      <w:marTop w:val="0"/>
      <w:marBottom w:val="0"/>
      <w:divBdr>
        <w:top w:val="none" w:sz="0" w:space="0" w:color="auto"/>
        <w:left w:val="none" w:sz="0" w:space="0" w:color="auto"/>
        <w:bottom w:val="none" w:sz="0" w:space="0" w:color="auto"/>
        <w:right w:val="none" w:sz="0" w:space="0" w:color="auto"/>
      </w:divBdr>
    </w:div>
    <w:div w:id="2003582890">
      <w:bodyDiv w:val="1"/>
      <w:marLeft w:val="0"/>
      <w:marRight w:val="0"/>
      <w:marTop w:val="0"/>
      <w:marBottom w:val="0"/>
      <w:divBdr>
        <w:top w:val="none" w:sz="0" w:space="0" w:color="auto"/>
        <w:left w:val="none" w:sz="0" w:space="0" w:color="auto"/>
        <w:bottom w:val="none" w:sz="0" w:space="0" w:color="auto"/>
        <w:right w:val="none" w:sz="0" w:space="0" w:color="auto"/>
      </w:divBdr>
    </w:div>
    <w:div w:id="2050101830">
      <w:bodyDiv w:val="1"/>
      <w:marLeft w:val="0"/>
      <w:marRight w:val="0"/>
      <w:marTop w:val="0"/>
      <w:marBottom w:val="0"/>
      <w:divBdr>
        <w:top w:val="none" w:sz="0" w:space="0" w:color="auto"/>
        <w:left w:val="none" w:sz="0" w:space="0" w:color="auto"/>
        <w:bottom w:val="none" w:sz="0" w:space="0" w:color="auto"/>
        <w:right w:val="none" w:sz="0" w:space="0" w:color="auto"/>
      </w:divBdr>
    </w:div>
    <w:div w:id="2050448272">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392511686">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094961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oleObject" Target="embeddings/oleObject4.bin"/><Relationship Id="rId42" Type="http://schemas.openxmlformats.org/officeDocument/2006/relationships/image" Target="media/image27.png"/><Relationship Id="rId47" Type="http://schemas.openxmlformats.org/officeDocument/2006/relationships/image" Target="media/image31.wmf"/><Relationship Id="rId50" Type="http://schemas.openxmlformats.org/officeDocument/2006/relationships/oleObject" Target="embeddings/oleObject7.bin"/><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wmf"/><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oleObject" Target="embeddings/oleObject3.bin"/><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wmf"/><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wmf"/><Relationship Id="rId30" Type="http://schemas.openxmlformats.org/officeDocument/2006/relationships/oleObject" Target="embeddings/oleObject2.bin"/><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oleObject" Target="embeddings/oleObject6.bin"/><Relationship Id="rId56" Type="http://schemas.openxmlformats.org/officeDocument/2006/relationships/image" Target="media/image37.png"/><Relationship Id="rId64"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33.wm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9.wmf"/><Relationship Id="rId38" Type="http://schemas.openxmlformats.org/officeDocument/2006/relationships/image" Target="media/image23.png"/><Relationship Id="rId46" Type="http://schemas.openxmlformats.org/officeDocument/2006/relationships/oleObject" Target="embeddings/oleObject5.bin"/><Relationship Id="rId59" Type="http://schemas.openxmlformats.org/officeDocument/2006/relationships/image" Target="media/image40.png"/><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5.png"/><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oleObject" Target="embeddings/oleObject1.bin"/><Relationship Id="rId36" Type="http://schemas.openxmlformats.org/officeDocument/2006/relationships/image" Target="media/image21.png"/><Relationship Id="rId49" Type="http://schemas.openxmlformats.org/officeDocument/2006/relationships/image" Target="media/image32.wmf"/><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8.wmf"/><Relationship Id="rId44" Type="http://schemas.openxmlformats.org/officeDocument/2006/relationships/image" Target="media/image29.png"/><Relationship Id="rId52" Type="http://schemas.openxmlformats.org/officeDocument/2006/relationships/oleObject" Target="embeddings/oleObject8.bin"/><Relationship Id="rId60" Type="http://schemas.openxmlformats.org/officeDocument/2006/relationships/image" Target="media/image41.png"/><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3</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4</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5</b:RefOrder>
  </b:Source>
  <b:Source>
    <b:Tag>Raf15</b:Tag>
    <b:SourceType>JournalArticle</b:SourceType>
    <b:Guid>{04F54EF7-24AF-47CD-BCAD-AC5A831001EF}</b:Guid>
    <b:Title>Pollen segmentation and feature evaluation for automatic classification</b:Title>
    <b:Year>2015</b:Year>
    <b:Author>
      <b:Author>
        <b:NameList>
          <b:Person>
            <b:Last>Rafael Redondo</b:Last>
            <b:First>Gloria</b:First>
            <b:Middle>Bueno,François Chung</b:Middle>
          </b:Person>
        </b:NameList>
      </b:Author>
    </b:Author>
    <b:RefOrder>1</b:RefOrder>
  </b:Source>
  <b:Source>
    <b:Tag>Tah23</b:Tag>
    <b:SourceType>JournalArticle</b:SourceType>
    <b:Guid>{28C779A6-94B6-454D-9407-CFA8C7B66EB8}</b:Guid>
    <b:Author>
      <b:Author>
        <b:NameList>
          <b:Person>
            <b:Last>Tahir Mahmood</b:Last>
            <b:First>Jiho</b:First>
            <b:Middle>Choi, Kang Ryoung Park</b:Middle>
          </b:Person>
        </b:NameList>
      </b:Author>
    </b:Author>
    <b:Title>Artificial intelligence-based classification of pollen grains using attention-guided pollen features aggregation network</b:Title>
    <b:JournalName>Journal of King Saud University –</b:JournalName>
    <b:Year>2023</b:Year>
    <b:RefOrder>6</b:RefOrder>
  </b:Source>
  <b:Source>
    <b:Tag>Hoà17</b:Tag>
    <b:SourceType>JournalArticle</b:SourceType>
    <b:Guid>{3B4012E5-D883-4CE6-86B2-CBBA6DDFD3B6}</b:Guid>
    <b:Author>
      <b:Author>
        <b:Corporate>Hoàng Lê Uyên Thục, Phạm Văn Tuấn</b:Corporate>
      </b:Author>
    </b:Author>
    <b:Title>NHẬN DẠNG MẪU HÌNH ẢNH SỬ DỤNG MÔ-MEN HU</b:Title>
    <b:Year>2017</b:Year>
    <b:RefOrder>2</b:RefOrder>
  </b:Source>
</b:Sources>
</file>

<file path=customXml/itemProps1.xml><?xml version="1.0" encoding="utf-8"?>
<ds:datastoreItem xmlns:ds="http://schemas.openxmlformats.org/officeDocument/2006/customXml" ds:itemID="{43112F04-F0F8-455D-9074-E0A3E47F2D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2758</TotalTime>
  <Pages>1</Pages>
  <Words>10079</Words>
  <Characters>57451</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67396</CharactersWithSpaces>
  <SharedDoc>false</SharedDoc>
  <HLinks>
    <vt:vector size="414" baseType="variant">
      <vt:variant>
        <vt:i4>1179696</vt:i4>
      </vt:variant>
      <vt:variant>
        <vt:i4>653</vt:i4>
      </vt:variant>
      <vt:variant>
        <vt:i4>0</vt:i4>
      </vt:variant>
      <vt:variant>
        <vt:i4>5</vt:i4>
      </vt:variant>
      <vt:variant>
        <vt:lpwstr/>
      </vt:variant>
      <vt:variant>
        <vt:lpwstr>_Toc158991080</vt:lpwstr>
      </vt:variant>
      <vt:variant>
        <vt:i4>1900592</vt:i4>
      </vt:variant>
      <vt:variant>
        <vt:i4>647</vt:i4>
      </vt:variant>
      <vt:variant>
        <vt:i4>0</vt:i4>
      </vt:variant>
      <vt:variant>
        <vt:i4>5</vt:i4>
      </vt:variant>
      <vt:variant>
        <vt:lpwstr/>
      </vt:variant>
      <vt:variant>
        <vt:lpwstr>_Toc158991079</vt:lpwstr>
      </vt:variant>
      <vt:variant>
        <vt:i4>1900592</vt:i4>
      </vt:variant>
      <vt:variant>
        <vt:i4>641</vt:i4>
      </vt:variant>
      <vt:variant>
        <vt:i4>0</vt:i4>
      </vt:variant>
      <vt:variant>
        <vt:i4>5</vt:i4>
      </vt:variant>
      <vt:variant>
        <vt:lpwstr/>
      </vt:variant>
      <vt:variant>
        <vt:lpwstr>_Toc158991078</vt:lpwstr>
      </vt:variant>
      <vt:variant>
        <vt:i4>1900592</vt:i4>
      </vt:variant>
      <vt:variant>
        <vt:i4>635</vt:i4>
      </vt:variant>
      <vt:variant>
        <vt:i4>0</vt:i4>
      </vt:variant>
      <vt:variant>
        <vt:i4>5</vt:i4>
      </vt:variant>
      <vt:variant>
        <vt:lpwstr/>
      </vt:variant>
      <vt:variant>
        <vt:lpwstr>_Toc158991077</vt:lpwstr>
      </vt:variant>
      <vt:variant>
        <vt:i4>1900592</vt:i4>
      </vt:variant>
      <vt:variant>
        <vt:i4>629</vt:i4>
      </vt:variant>
      <vt:variant>
        <vt:i4>0</vt:i4>
      </vt:variant>
      <vt:variant>
        <vt:i4>5</vt:i4>
      </vt:variant>
      <vt:variant>
        <vt:lpwstr/>
      </vt:variant>
      <vt:variant>
        <vt:lpwstr>_Toc158991076</vt:lpwstr>
      </vt:variant>
      <vt:variant>
        <vt:i4>1900592</vt:i4>
      </vt:variant>
      <vt:variant>
        <vt:i4>623</vt:i4>
      </vt:variant>
      <vt:variant>
        <vt:i4>0</vt:i4>
      </vt:variant>
      <vt:variant>
        <vt:i4>5</vt:i4>
      </vt:variant>
      <vt:variant>
        <vt:lpwstr/>
      </vt:variant>
      <vt:variant>
        <vt:lpwstr>_Toc158991075</vt:lpwstr>
      </vt:variant>
      <vt:variant>
        <vt:i4>1900592</vt:i4>
      </vt:variant>
      <vt:variant>
        <vt:i4>617</vt:i4>
      </vt:variant>
      <vt:variant>
        <vt:i4>0</vt:i4>
      </vt:variant>
      <vt:variant>
        <vt:i4>5</vt:i4>
      </vt:variant>
      <vt:variant>
        <vt:lpwstr/>
      </vt:variant>
      <vt:variant>
        <vt:lpwstr>_Toc158991074</vt:lpwstr>
      </vt:variant>
      <vt:variant>
        <vt:i4>1900592</vt:i4>
      </vt:variant>
      <vt:variant>
        <vt:i4>611</vt:i4>
      </vt:variant>
      <vt:variant>
        <vt:i4>0</vt:i4>
      </vt:variant>
      <vt:variant>
        <vt:i4>5</vt:i4>
      </vt:variant>
      <vt:variant>
        <vt:lpwstr/>
      </vt:variant>
      <vt:variant>
        <vt:lpwstr>_Toc158991073</vt:lpwstr>
      </vt:variant>
      <vt:variant>
        <vt:i4>1900592</vt:i4>
      </vt:variant>
      <vt:variant>
        <vt:i4>605</vt:i4>
      </vt:variant>
      <vt:variant>
        <vt:i4>0</vt:i4>
      </vt:variant>
      <vt:variant>
        <vt:i4>5</vt:i4>
      </vt:variant>
      <vt:variant>
        <vt:lpwstr/>
      </vt:variant>
      <vt:variant>
        <vt:lpwstr>_Toc158991072</vt:lpwstr>
      </vt:variant>
      <vt:variant>
        <vt:i4>1900592</vt:i4>
      </vt:variant>
      <vt:variant>
        <vt:i4>599</vt:i4>
      </vt:variant>
      <vt:variant>
        <vt:i4>0</vt:i4>
      </vt:variant>
      <vt:variant>
        <vt:i4>5</vt:i4>
      </vt:variant>
      <vt:variant>
        <vt:lpwstr/>
      </vt:variant>
      <vt:variant>
        <vt:lpwstr>_Toc158991071</vt:lpwstr>
      </vt:variant>
      <vt:variant>
        <vt:i4>1900592</vt:i4>
      </vt:variant>
      <vt:variant>
        <vt:i4>593</vt:i4>
      </vt:variant>
      <vt:variant>
        <vt:i4>0</vt:i4>
      </vt:variant>
      <vt:variant>
        <vt:i4>5</vt:i4>
      </vt:variant>
      <vt:variant>
        <vt:lpwstr/>
      </vt:variant>
      <vt:variant>
        <vt:lpwstr>_Toc158991070</vt:lpwstr>
      </vt:variant>
      <vt:variant>
        <vt:i4>1835056</vt:i4>
      </vt:variant>
      <vt:variant>
        <vt:i4>587</vt:i4>
      </vt:variant>
      <vt:variant>
        <vt:i4>0</vt:i4>
      </vt:variant>
      <vt:variant>
        <vt:i4>5</vt:i4>
      </vt:variant>
      <vt:variant>
        <vt:lpwstr/>
      </vt:variant>
      <vt:variant>
        <vt:lpwstr>_Toc158991069</vt:lpwstr>
      </vt:variant>
      <vt:variant>
        <vt:i4>1835056</vt:i4>
      </vt:variant>
      <vt:variant>
        <vt:i4>581</vt:i4>
      </vt:variant>
      <vt:variant>
        <vt:i4>0</vt:i4>
      </vt:variant>
      <vt:variant>
        <vt:i4>5</vt:i4>
      </vt:variant>
      <vt:variant>
        <vt:lpwstr/>
      </vt:variant>
      <vt:variant>
        <vt:lpwstr>_Toc158991068</vt:lpwstr>
      </vt:variant>
      <vt:variant>
        <vt:i4>1835056</vt:i4>
      </vt:variant>
      <vt:variant>
        <vt:i4>575</vt:i4>
      </vt:variant>
      <vt:variant>
        <vt:i4>0</vt:i4>
      </vt:variant>
      <vt:variant>
        <vt:i4>5</vt:i4>
      </vt:variant>
      <vt:variant>
        <vt:lpwstr/>
      </vt:variant>
      <vt:variant>
        <vt:lpwstr>_Toc158991067</vt:lpwstr>
      </vt:variant>
      <vt:variant>
        <vt:i4>1835056</vt:i4>
      </vt:variant>
      <vt:variant>
        <vt:i4>569</vt:i4>
      </vt:variant>
      <vt:variant>
        <vt:i4>0</vt:i4>
      </vt:variant>
      <vt:variant>
        <vt:i4>5</vt:i4>
      </vt:variant>
      <vt:variant>
        <vt:lpwstr/>
      </vt:variant>
      <vt:variant>
        <vt:lpwstr>_Toc158991066</vt:lpwstr>
      </vt:variant>
      <vt:variant>
        <vt:i4>1835056</vt:i4>
      </vt:variant>
      <vt:variant>
        <vt:i4>563</vt:i4>
      </vt:variant>
      <vt:variant>
        <vt:i4>0</vt:i4>
      </vt:variant>
      <vt:variant>
        <vt:i4>5</vt:i4>
      </vt:variant>
      <vt:variant>
        <vt:lpwstr/>
      </vt:variant>
      <vt:variant>
        <vt:lpwstr>_Toc158991065</vt:lpwstr>
      </vt:variant>
      <vt:variant>
        <vt:i4>1835056</vt:i4>
      </vt:variant>
      <vt:variant>
        <vt:i4>557</vt:i4>
      </vt:variant>
      <vt:variant>
        <vt:i4>0</vt:i4>
      </vt:variant>
      <vt:variant>
        <vt:i4>5</vt:i4>
      </vt:variant>
      <vt:variant>
        <vt:lpwstr/>
      </vt:variant>
      <vt:variant>
        <vt:lpwstr>_Toc158991064</vt:lpwstr>
      </vt:variant>
      <vt:variant>
        <vt:i4>1835056</vt:i4>
      </vt:variant>
      <vt:variant>
        <vt:i4>551</vt:i4>
      </vt:variant>
      <vt:variant>
        <vt:i4>0</vt:i4>
      </vt:variant>
      <vt:variant>
        <vt:i4>5</vt:i4>
      </vt:variant>
      <vt:variant>
        <vt:lpwstr/>
      </vt:variant>
      <vt:variant>
        <vt:lpwstr>_Toc158991063</vt:lpwstr>
      </vt:variant>
      <vt:variant>
        <vt:i4>1835056</vt:i4>
      </vt:variant>
      <vt:variant>
        <vt:i4>545</vt:i4>
      </vt:variant>
      <vt:variant>
        <vt:i4>0</vt:i4>
      </vt:variant>
      <vt:variant>
        <vt:i4>5</vt:i4>
      </vt:variant>
      <vt:variant>
        <vt:lpwstr/>
      </vt:variant>
      <vt:variant>
        <vt:lpwstr>_Toc158991062</vt:lpwstr>
      </vt:variant>
      <vt:variant>
        <vt:i4>1835056</vt:i4>
      </vt:variant>
      <vt:variant>
        <vt:i4>539</vt:i4>
      </vt:variant>
      <vt:variant>
        <vt:i4>0</vt:i4>
      </vt:variant>
      <vt:variant>
        <vt:i4>5</vt:i4>
      </vt:variant>
      <vt:variant>
        <vt:lpwstr/>
      </vt:variant>
      <vt:variant>
        <vt:lpwstr>_Toc158991061</vt:lpwstr>
      </vt:variant>
      <vt:variant>
        <vt:i4>1835056</vt:i4>
      </vt:variant>
      <vt:variant>
        <vt:i4>533</vt:i4>
      </vt:variant>
      <vt:variant>
        <vt:i4>0</vt:i4>
      </vt:variant>
      <vt:variant>
        <vt:i4>5</vt:i4>
      </vt:variant>
      <vt:variant>
        <vt:lpwstr/>
      </vt:variant>
      <vt:variant>
        <vt:lpwstr>_Toc158991060</vt:lpwstr>
      </vt:variant>
      <vt:variant>
        <vt:i4>2031664</vt:i4>
      </vt:variant>
      <vt:variant>
        <vt:i4>527</vt:i4>
      </vt:variant>
      <vt:variant>
        <vt:i4>0</vt:i4>
      </vt:variant>
      <vt:variant>
        <vt:i4>5</vt:i4>
      </vt:variant>
      <vt:variant>
        <vt:lpwstr/>
      </vt:variant>
      <vt:variant>
        <vt:lpwstr>_Toc158991059</vt:lpwstr>
      </vt:variant>
      <vt:variant>
        <vt:i4>2031664</vt:i4>
      </vt:variant>
      <vt:variant>
        <vt:i4>521</vt:i4>
      </vt:variant>
      <vt:variant>
        <vt:i4>0</vt:i4>
      </vt:variant>
      <vt:variant>
        <vt:i4>5</vt:i4>
      </vt:variant>
      <vt:variant>
        <vt:lpwstr/>
      </vt:variant>
      <vt:variant>
        <vt:lpwstr>_Toc158991058</vt:lpwstr>
      </vt:variant>
      <vt:variant>
        <vt:i4>2031664</vt:i4>
      </vt:variant>
      <vt:variant>
        <vt:i4>515</vt:i4>
      </vt:variant>
      <vt:variant>
        <vt:i4>0</vt:i4>
      </vt:variant>
      <vt:variant>
        <vt:i4>5</vt:i4>
      </vt:variant>
      <vt:variant>
        <vt:lpwstr/>
      </vt:variant>
      <vt:variant>
        <vt:lpwstr>_Toc158991057</vt:lpwstr>
      </vt:variant>
      <vt:variant>
        <vt:i4>2031664</vt:i4>
      </vt:variant>
      <vt:variant>
        <vt:i4>509</vt:i4>
      </vt:variant>
      <vt:variant>
        <vt:i4>0</vt:i4>
      </vt:variant>
      <vt:variant>
        <vt:i4>5</vt:i4>
      </vt:variant>
      <vt:variant>
        <vt:lpwstr/>
      </vt:variant>
      <vt:variant>
        <vt:lpwstr>_Toc158991056</vt:lpwstr>
      </vt:variant>
      <vt:variant>
        <vt:i4>2031664</vt:i4>
      </vt:variant>
      <vt:variant>
        <vt:i4>503</vt:i4>
      </vt:variant>
      <vt:variant>
        <vt:i4>0</vt:i4>
      </vt:variant>
      <vt:variant>
        <vt:i4>5</vt:i4>
      </vt:variant>
      <vt:variant>
        <vt:lpwstr/>
      </vt:variant>
      <vt:variant>
        <vt:lpwstr>_Toc158991055</vt:lpwstr>
      </vt:variant>
      <vt:variant>
        <vt:i4>1703996</vt:i4>
      </vt:variant>
      <vt:variant>
        <vt:i4>491</vt:i4>
      </vt:variant>
      <vt:variant>
        <vt:i4>0</vt:i4>
      </vt:variant>
      <vt:variant>
        <vt:i4>5</vt:i4>
      </vt:variant>
      <vt:variant>
        <vt:lpwstr/>
      </vt:variant>
      <vt:variant>
        <vt:lpwstr>_Toc158930618</vt:lpwstr>
      </vt:variant>
      <vt:variant>
        <vt:i4>1703996</vt:i4>
      </vt:variant>
      <vt:variant>
        <vt:i4>485</vt:i4>
      </vt:variant>
      <vt:variant>
        <vt:i4>0</vt:i4>
      </vt:variant>
      <vt:variant>
        <vt:i4>5</vt:i4>
      </vt:variant>
      <vt:variant>
        <vt:lpwstr/>
      </vt:variant>
      <vt:variant>
        <vt:lpwstr>_Toc158930617</vt:lpwstr>
      </vt:variant>
      <vt:variant>
        <vt:i4>1703996</vt:i4>
      </vt:variant>
      <vt:variant>
        <vt:i4>479</vt:i4>
      </vt:variant>
      <vt:variant>
        <vt:i4>0</vt:i4>
      </vt:variant>
      <vt:variant>
        <vt:i4>5</vt:i4>
      </vt:variant>
      <vt:variant>
        <vt:lpwstr/>
      </vt:variant>
      <vt:variant>
        <vt:lpwstr>_Toc158930616</vt:lpwstr>
      </vt:variant>
      <vt:variant>
        <vt:i4>1703996</vt:i4>
      </vt:variant>
      <vt:variant>
        <vt:i4>473</vt:i4>
      </vt:variant>
      <vt:variant>
        <vt:i4>0</vt:i4>
      </vt:variant>
      <vt:variant>
        <vt:i4>5</vt:i4>
      </vt:variant>
      <vt:variant>
        <vt:lpwstr/>
      </vt:variant>
      <vt:variant>
        <vt:lpwstr>_Toc158930615</vt:lpwstr>
      </vt:variant>
      <vt:variant>
        <vt:i4>1703996</vt:i4>
      </vt:variant>
      <vt:variant>
        <vt:i4>467</vt:i4>
      </vt:variant>
      <vt:variant>
        <vt:i4>0</vt:i4>
      </vt:variant>
      <vt:variant>
        <vt:i4>5</vt:i4>
      </vt:variant>
      <vt:variant>
        <vt:lpwstr/>
      </vt:variant>
      <vt:variant>
        <vt:lpwstr>_Toc158930614</vt:lpwstr>
      </vt:variant>
      <vt:variant>
        <vt:i4>1703996</vt:i4>
      </vt:variant>
      <vt:variant>
        <vt:i4>461</vt:i4>
      </vt:variant>
      <vt:variant>
        <vt:i4>0</vt:i4>
      </vt:variant>
      <vt:variant>
        <vt:i4>5</vt:i4>
      </vt:variant>
      <vt:variant>
        <vt:lpwstr/>
      </vt:variant>
      <vt:variant>
        <vt:lpwstr>_Toc158930613</vt:lpwstr>
      </vt:variant>
      <vt:variant>
        <vt:i4>1703996</vt:i4>
      </vt:variant>
      <vt:variant>
        <vt:i4>455</vt:i4>
      </vt:variant>
      <vt:variant>
        <vt:i4>0</vt:i4>
      </vt:variant>
      <vt:variant>
        <vt:i4>5</vt:i4>
      </vt:variant>
      <vt:variant>
        <vt:lpwstr/>
      </vt:variant>
      <vt:variant>
        <vt:lpwstr>_Toc158930612</vt:lpwstr>
      </vt:variant>
      <vt:variant>
        <vt:i4>1703996</vt:i4>
      </vt:variant>
      <vt:variant>
        <vt:i4>449</vt:i4>
      </vt:variant>
      <vt:variant>
        <vt:i4>0</vt:i4>
      </vt:variant>
      <vt:variant>
        <vt:i4>5</vt:i4>
      </vt:variant>
      <vt:variant>
        <vt:lpwstr/>
      </vt:variant>
      <vt:variant>
        <vt:lpwstr>_Toc158930611</vt:lpwstr>
      </vt:variant>
      <vt:variant>
        <vt:i4>1703996</vt:i4>
      </vt:variant>
      <vt:variant>
        <vt:i4>443</vt:i4>
      </vt:variant>
      <vt:variant>
        <vt:i4>0</vt:i4>
      </vt:variant>
      <vt:variant>
        <vt:i4>5</vt:i4>
      </vt:variant>
      <vt:variant>
        <vt:lpwstr/>
      </vt:variant>
      <vt:variant>
        <vt:lpwstr>_Toc158930610</vt:lpwstr>
      </vt:variant>
      <vt:variant>
        <vt:i4>1769532</vt:i4>
      </vt:variant>
      <vt:variant>
        <vt:i4>437</vt:i4>
      </vt:variant>
      <vt:variant>
        <vt:i4>0</vt:i4>
      </vt:variant>
      <vt:variant>
        <vt:i4>5</vt:i4>
      </vt:variant>
      <vt:variant>
        <vt:lpwstr/>
      </vt:variant>
      <vt:variant>
        <vt:lpwstr>_Toc158930609</vt:lpwstr>
      </vt:variant>
      <vt:variant>
        <vt:i4>1769532</vt:i4>
      </vt:variant>
      <vt:variant>
        <vt:i4>431</vt:i4>
      </vt:variant>
      <vt:variant>
        <vt:i4>0</vt:i4>
      </vt:variant>
      <vt:variant>
        <vt:i4>5</vt:i4>
      </vt:variant>
      <vt:variant>
        <vt:lpwstr/>
      </vt:variant>
      <vt:variant>
        <vt:lpwstr>_Toc158930608</vt:lpwstr>
      </vt:variant>
      <vt:variant>
        <vt:i4>1769532</vt:i4>
      </vt:variant>
      <vt:variant>
        <vt:i4>425</vt:i4>
      </vt:variant>
      <vt:variant>
        <vt:i4>0</vt:i4>
      </vt:variant>
      <vt:variant>
        <vt:i4>5</vt:i4>
      </vt:variant>
      <vt:variant>
        <vt:lpwstr/>
      </vt:variant>
      <vt:variant>
        <vt:lpwstr>_Toc158930607</vt:lpwstr>
      </vt:variant>
      <vt:variant>
        <vt:i4>1769532</vt:i4>
      </vt:variant>
      <vt:variant>
        <vt:i4>419</vt:i4>
      </vt:variant>
      <vt:variant>
        <vt:i4>0</vt:i4>
      </vt:variant>
      <vt:variant>
        <vt:i4>5</vt:i4>
      </vt:variant>
      <vt:variant>
        <vt:lpwstr/>
      </vt:variant>
      <vt:variant>
        <vt:lpwstr>_Toc158930606</vt:lpwstr>
      </vt:variant>
      <vt:variant>
        <vt:i4>1769532</vt:i4>
      </vt:variant>
      <vt:variant>
        <vt:i4>413</vt:i4>
      </vt:variant>
      <vt:variant>
        <vt:i4>0</vt:i4>
      </vt:variant>
      <vt:variant>
        <vt:i4>5</vt:i4>
      </vt:variant>
      <vt:variant>
        <vt:lpwstr/>
      </vt:variant>
      <vt:variant>
        <vt:lpwstr>_Toc158930605</vt:lpwstr>
      </vt:variant>
      <vt:variant>
        <vt:i4>1769532</vt:i4>
      </vt:variant>
      <vt:variant>
        <vt:i4>407</vt:i4>
      </vt:variant>
      <vt:variant>
        <vt:i4>0</vt:i4>
      </vt:variant>
      <vt:variant>
        <vt:i4>5</vt:i4>
      </vt:variant>
      <vt:variant>
        <vt:lpwstr/>
      </vt:variant>
      <vt:variant>
        <vt:lpwstr>_Toc158930604</vt:lpwstr>
      </vt:variant>
      <vt:variant>
        <vt:i4>1769532</vt:i4>
      </vt:variant>
      <vt:variant>
        <vt:i4>401</vt:i4>
      </vt:variant>
      <vt:variant>
        <vt:i4>0</vt:i4>
      </vt:variant>
      <vt:variant>
        <vt:i4>5</vt:i4>
      </vt:variant>
      <vt:variant>
        <vt:lpwstr/>
      </vt:variant>
      <vt:variant>
        <vt:lpwstr>_Toc158930603</vt:lpwstr>
      </vt:variant>
      <vt:variant>
        <vt:i4>1769532</vt:i4>
      </vt:variant>
      <vt:variant>
        <vt:i4>395</vt:i4>
      </vt:variant>
      <vt:variant>
        <vt:i4>0</vt:i4>
      </vt:variant>
      <vt:variant>
        <vt:i4>5</vt:i4>
      </vt:variant>
      <vt:variant>
        <vt:lpwstr/>
      </vt:variant>
      <vt:variant>
        <vt:lpwstr>_Toc158930602</vt:lpwstr>
      </vt:variant>
      <vt:variant>
        <vt:i4>1769532</vt:i4>
      </vt:variant>
      <vt:variant>
        <vt:i4>389</vt:i4>
      </vt:variant>
      <vt:variant>
        <vt:i4>0</vt:i4>
      </vt:variant>
      <vt:variant>
        <vt:i4>5</vt:i4>
      </vt:variant>
      <vt:variant>
        <vt:lpwstr/>
      </vt:variant>
      <vt:variant>
        <vt:lpwstr>_Toc158930601</vt:lpwstr>
      </vt:variant>
      <vt:variant>
        <vt:i4>1769532</vt:i4>
      </vt:variant>
      <vt:variant>
        <vt:i4>383</vt:i4>
      </vt:variant>
      <vt:variant>
        <vt:i4>0</vt:i4>
      </vt:variant>
      <vt:variant>
        <vt:i4>5</vt:i4>
      </vt:variant>
      <vt:variant>
        <vt:lpwstr/>
      </vt:variant>
      <vt:variant>
        <vt:lpwstr>_Toc158930600</vt:lpwstr>
      </vt:variant>
      <vt:variant>
        <vt:i4>1179711</vt:i4>
      </vt:variant>
      <vt:variant>
        <vt:i4>377</vt:i4>
      </vt:variant>
      <vt:variant>
        <vt:i4>0</vt:i4>
      </vt:variant>
      <vt:variant>
        <vt:i4>5</vt:i4>
      </vt:variant>
      <vt:variant>
        <vt:lpwstr/>
      </vt:variant>
      <vt:variant>
        <vt:lpwstr>_Toc158930599</vt:lpwstr>
      </vt:variant>
      <vt:variant>
        <vt:i4>1179711</vt:i4>
      </vt:variant>
      <vt:variant>
        <vt:i4>371</vt:i4>
      </vt:variant>
      <vt:variant>
        <vt:i4>0</vt:i4>
      </vt:variant>
      <vt:variant>
        <vt:i4>5</vt:i4>
      </vt:variant>
      <vt:variant>
        <vt:lpwstr/>
      </vt:variant>
      <vt:variant>
        <vt:lpwstr>_Toc158930598</vt:lpwstr>
      </vt:variant>
      <vt:variant>
        <vt:i4>1179711</vt:i4>
      </vt:variant>
      <vt:variant>
        <vt:i4>365</vt:i4>
      </vt:variant>
      <vt:variant>
        <vt:i4>0</vt:i4>
      </vt:variant>
      <vt:variant>
        <vt:i4>5</vt:i4>
      </vt:variant>
      <vt:variant>
        <vt:lpwstr/>
      </vt:variant>
      <vt:variant>
        <vt:lpwstr>_Toc158930597</vt:lpwstr>
      </vt:variant>
      <vt:variant>
        <vt:i4>1179711</vt:i4>
      </vt:variant>
      <vt:variant>
        <vt:i4>359</vt:i4>
      </vt:variant>
      <vt:variant>
        <vt:i4>0</vt:i4>
      </vt:variant>
      <vt:variant>
        <vt:i4>5</vt:i4>
      </vt:variant>
      <vt:variant>
        <vt:lpwstr/>
      </vt:variant>
      <vt:variant>
        <vt:lpwstr>_Toc158930596</vt:lpwstr>
      </vt:variant>
      <vt:variant>
        <vt:i4>1179711</vt:i4>
      </vt:variant>
      <vt:variant>
        <vt:i4>353</vt:i4>
      </vt:variant>
      <vt:variant>
        <vt:i4>0</vt:i4>
      </vt:variant>
      <vt:variant>
        <vt:i4>5</vt:i4>
      </vt:variant>
      <vt:variant>
        <vt:lpwstr/>
      </vt:variant>
      <vt:variant>
        <vt:lpwstr>_Toc158930595</vt:lpwstr>
      </vt:variant>
      <vt:variant>
        <vt:i4>1179711</vt:i4>
      </vt:variant>
      <vt:variant>
        <vt:i4>347</vt:i4>
      </vt:variant>
      <vt:variant>
        <vt:i4>0</vt:i4>
      </vt:variant>
      <vt:variant>
        <vt:i4>5</vt:i4>
      </vt:variant>
      <vt:variant>
        <vt:lpwstr/>
      </vt:variant>
      <vt:variant>
        <vt:lpwstr>_Toc158930594</vt:lpwstr>
      </vt:variant>
      <vt:variant>
        <vt:i4>1179711</vt:i4>
      </vt:variant>
      <vt:variant>
        <vt:i4>341</vt:i4>
      </vt:variant>
      <vt:variant>
        <vt:i4>0</vt:i4>
      </vt:variant>
      <vt:variant>
        <vt:i4>5</vt:i4>
      </vt:variant>
      <vt:variant>
        <vt:lpwstr/>
      </vt:variant>
      <vt:variant>
        <vt:lpwstr>_Toc158930593</vt:lpwstr>
      </vt:variant>
      <vt:variant>
        <vt:i4>1179711</vt:i4>
      </vt:variant>
      <vt:variant>
        <vt:i4>335</vt:i4>
      </vt:variant>
      <vt:variant>
        <vt:i4>0</vt:i4>
      </vt:variant>
      <vt:variant>
        <vt:i4>5</vt:i4>
      </vt:variant>
      <vt:variant>
        <vt:lpwstr/>
      </vt:variant>
      <vt:variant>
        <vt:lpwstr>_Toc158930592</vt:lpwstr>
      </vt:variant>
      <vt:variant>
        <vt:i4>1179711</vt:i4>
      </vt:variant>
      <vt:variant>
        <vt:i4>329</vt:i4>
      </vt:variant>
      <vt:variant>
        <vt:i4>0</vt:i4>
      </vt:variant>
      <vt:variant>
        <vt:i4>5</vt:i4>
      </vt:variant>
      <vt:variant>
        <vt:lpwstr/>
      </vt:variant>
      <vt:variant>
        <vt:lpwstr>_Toc158930591</vt:lpwstr>
      </vt:variant>
      <vt:variant>
        <vt:i4>1179711</vt:i4>
      </vt:variant>
      <vt:variant>
        <vt:i4>323</vt:i4>
      </vt:variant>
      <vt:variant>
        <vt:i4>0</vt:i4>
      </vt:variant>
      <vt:variant>
        <vt:i4>5</vt:i4>
      </vt:variant>
      <vt:variant>
        <vt:lpwstr/>
      </vt:variant>
      <vt:variant>
        <vt:lpwstr>_Toc158930590</vt:lpwstr>
      </vt:variant>
      <vt:variant>
        <vt:i4>1245247</vt:i4>
      </vt:variant>
      <vt:variant>
        <vt:i4>317</vt:i4>
      </vt:variant>
      <vt:variant>
        <vt:i4>0</vt:i4>
      </vt:variant>
      <vt:variant>
        <vt:i4>5</vt:i4>
      </vt:variant>
      <vt:variant>
        <vt:lpwstr/>
      </vt:variant>
      <vt:variant>
        <vt:lpwstr>_Toc158930589</vt:lpwstr>
      </vt:variant>
      <vt:variant>
        <vt:i4>1245247</vt:i4>
      </vt:variant>
      <vt:variant>
        <vt:i4>311</vt:i4>
      </vt:variant>
      <vt:variant>
        <vt:i4>0</vt:i4>
      </vt:variant>
      <vt:variant>
        <vt:i4>5</vt:i4>
      </vt:variant>
      <vt:variant>
        <vt:lpwstr/>
      </vt:variant>
      <vt:variant>
        <vt:lpwstr>_Toc158930588</vt:lpwstr>
      </vt:variant>
      <vt:variant>
        <vt:i4>1245247</vt:i4>
      </vt:variant>
      <vt:variant>
        <vt:i4>305</vt:i4>
      </vt:variant>
      <vt:variant>
        <vt:i4>0</vt:i4>
      </vt:variant>
      <vt:variant>
        <vt:i4>5</vt:i4>
      </vt:variant>
      <vt:variant>
        <vt:lpwstr/>
      </vt:variant>
      <vt:variant>
        <vt:lpwstr>_Toc158930587</vt:lpwstr>
      </vt:variant>
      <vt:variant>
        <vt:i4>1245247</vt:i4>
      </vt:variant>
      <vt:variant>
        <vt:i4>299</vt:i4>
      </vt:variant>
      <vt:variant>
        <vt:i4>0</vt:i4>
      </vt:variant>
      <vt:variant>
        <vt:i4>5</vt:i4>
      </vt:variant>
      <vt:variant>
        <vt:lpwstr/>
      </vt:variant>
      <vt:variant>
        <vt:lpwstr>_Toc158930586</vt:lpwstr>
      </vt:variant>
      <vt:variant>
        <vt:i4>1245247</vt:i4>
      </vt:variant>
      <vt:variant>
        <vt:i4>293</vt:i4>
      </vt:variant>
      <vt:variant>
        <vt:i4>0</vt:i4>
      </vt:variant>
      <vt:variant>
        <vt:i4>5</vt:i4>
      </vt:variant>
      <vt:variant>
        <vt:lpwstr/>
      </vt:variant>
      <vt:variant>
        <vt:lpwstr>_Toc158930585</vt:lpwstr>
      </vt:variant>
      <vt:variant>
        <vt:i4>1245247</vt:i4>
      </vt:variant>
      <vt:variant>
        <vt:i4>287</vt:i4>
      </vt:variant>
      <vt:variant>
        <vt:i4>0</vt:i4>
      </vt:variant>
      <vt:variant>
        <vt:i4>5</vt:i4>
      </vt:variant>
      <vt:variant>
        <vt:lpwstr/>
      </vt:variant>
      <vt:variant>
        <vt:lpwstr>_Toc158930584</vt:lpwstr>
      </vt:variant>
      <vt:variant>
        <vt:i4>1245247</vt:i4>
      </vt:variant>
      <vt:variant>
        <vt:i4>281</vt:i4>
      </vt:variant>
      <vt:variant>
        <vt:i4>0</vt:i4>
      </vt:variant>
      <vt:variant>
        <vt:i4>5</vt:i4>
      </vt:variant>
      <vt:variant>
        <vt:lpwstr/>
      </vt:variant>
      <vt:variant>
        <vt:lpwstr>_Toc158930583</vt:lpwstr>
      </vt:variant>
      <vt:variant>
        <vt:i4>1245247</vt:i4>
      </vt:variant>
      <vt:variant>
        <vt:i4>275</vt:i4>
      </vt:variant>
      <vt:variant>
        <vt:i4>0</vt:i4>
      </vt:variant>
      <vt:variant>
        <vt:i4>5</vt:i4>
      </vt:variant>
      <vt:variant>
        <vt:lpwstr/>
      </vt:variant>
      <vt:variant>
        <vt:lpwstr>_Toc158930582</vt:lpwstr>
      </vt:variant>
      <vt:variant>
        <vt:i4>1245247</vt:i4>
      </vt:variant>
      <vt:variant>
        <vt:i4>269</vt:i4>
      </vt:variant>
      <vt:variant>
        <vt:i4>0</vt:i4>
      </vt:variant>
      <vt:variant>
        <vt:i4>5</vt:i4>
      </vt:variant>
      <vt:variant>
        <vt:lpwstr/>
      </vt:variant>
      <vt:variant>
        <vt:lpwstr>_Toc158930581</vt:lpwstr>
      </vt:variant>
      <vt:variant>
        <vt:i4>1245247</vt:i4>
      </vt:variant>
      <vt:variant>
        <vt:i4>263</vt:i4>
      </vt:variant>
      <vt:variant>
        <vt:i4>0</vt:i4>
      </vt:variant>
      <vt:variant>
        <vt:i4>5</vt:i4>
      </vt:variant>
      <vt:variant>
        <vt:lpwstr/>
      </vt:variant>
      <vt:variant>
        <vt:lpwstr>_Toc158930580</vt:lpwstr>
      </vt:variant>
      <vt:variant>
        <vt:i4>1835071</vt:i4>
      </vt:variant>
      <vt:variant>
        <vt:i4>257</vt:i4>
      </vt:variant>
      <vt:variant>
        <vt:i4>0</vt:i4>
      </vt:variant>
      <vt:variant>
        <vt:i4>5</vt:i4>
      </vt:variant>
      <vt:variant>
        <vt:lpwstr/>
      </vt:variant>
      <vt:variant>
        <vt:lpwstr>_Toc158930579</vt:lpwstr>
      </vt:variant>
      <vt:variant>
        <vt:i4>1835071</vt:i4>
      </vt:variant>
      <vt:variant>
        <vt:i4>251</vt:i4>
      </vt:variant>
      <vt:variant>
        <vt:i4>0</vt:i4>
      </vt:variant>
      <vt:variant>
        <vt:i4>5</vt:i4>
      </vt:variant>
      <vt:variant>
        <vt:lpwstr/>
      </vt:variant>
      <vt:variant>
        <vt:lpwstr>_Toc158930578</vt:lpwstr>
      </vt:variant>
      <vt:variant>
        <vt:i4>1835071</vt:i4>
      </vt:variant>
      <vt:variant>
        <vt:i4>245</vt:i4>
      </vt:variant>
      <vt:variant>
        <vt:i4>0</vt:i4>
      </vt:variant>
      <vt:variant>
        <vt:i4>5</vt:i4>
      </vt:variant>
      <vt:variant>
        <vt:lpwstr/>
      </vt:variant>
      <vt:variant>
        <vt:lpwstr>_Toc158930577</vt:lpwstr>
      </vt:variant>
      <vt:variant>
        <vt:i4>1835071</vt:i4>
      </vt:variant>
      <vt:variant>
        <vt:i4>239</vt:i4>
      </vt:variant>
      <vt:variant>
        <vt:i4>0</vt:i4>
      </vt:variant>
      <vt:variant>
        <vt:i4>5</vt:i4>
      </vt:variant>
      <vt:variant>
        <vt:lpwstr/>
      </vt:variant>
      <vt:variant>
        <vt:lpwstr>_Toc158930576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Hai Hai</dc:creator>
  <cp:keywords/>
  <dc:description/>
  <cp:lastModifiedBy>MyPC</cp:lastModifiedBy>
  <cp:revision>429</cp:revision>
  <cp:lastPrinted>2024-02-16T05:51:00Z</cp:lastPrinted>
  <dcterms:created xsi:type="dcterms:W3CDTF">2024-02-16T08:52:00Z</dcterms:created>
  <dcterms:modified xsi:type="dcterms:W3CDTF">2024-02-16T10:17:00Z</dcterms:modified>
</cp:coreProperties>
</file>